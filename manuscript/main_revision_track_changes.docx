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5CE94" w14:textId="77777777" w:rsidR="00171CAA" w:rsidRDefault="00000000">
      <w:pPr>
        <w:pStyle w:val="Title"/>
      </w:pPr>
      <w:r>
        <w:t>Bayesian multi-proxy reconstruction of early Eocene latitudinal temperature gradients</w:t>
      </w:r>
    </w:p>
    <w:p w14:paraId="4612D4FD" w14:textId="77777777" w:rsidR="00171CAA" w:rsidRDefault="00000000">
      <w:pPr>
        <w:pStyle w:val="Author"/>
      </w:pPr>
      <w:r>
        <w:t>—</w:t>
      </w:r>
    </w:p>
    <w:p w14:paraId="5B81C3DA" w14:textId="77777777" w:rsidR="00171CAA" w:rsidRDefault="00000000">
      <w:pPr>
        <w:pStyle w:val="Author"/>
      </w:pPr>
      <w:r>
        <w:t>Kilian Eichenseer</w:t>
      </w:r>
      <w:r>
        <w:rPr>
          <w:vertAlign w:val="superscript"/>
        </w:rPr>
        <w:t>1</w:t>
      </w:r>
      <w:r>
        <w:t xml:space="preserve"> and Lewis A. Jones</w:t>
      </w:r>
      <w:r>
        <w:rPr>
          <w:vertAlign w:val="superscript"/>
        </w:rPr>
        <w:t>2</w:t>
      </w:r>
    </w:p>
    <w:p w14:paraId="1C436926" w14:textId="77777777" w:rsidR="00171CAA" w:rsidRDefault="00000000">
      <w:pPr>
        <w:pStyle w:val="Author"/>
      </w:pPr>
      <w:r>
        <w:t>—</w:t>
      </w:r>
    </w:p>
    <w:p w14:paraId="6125A04F" w14:textId="77777777" w:rsidR="00171CAA" w:rsidRDefault="00000000">
      <w:pPr>
        <w:pStyle w:val="Author"/>
      </w:pPr>
      <w:r>
        <w:rPr>
          <w:vertAlign w:val="superscript"/>
        </w:rPr>
        <w:t>1</w:t>
      </w:r>
      <w:r>
        <w:t>Department of Earth Sciences, Durham University, South Road, DH1 3LE, Durham, United Kingdom</w:t>
      </w:r>
    </w:p>
    <w:p w14:paraId="7B83D7CE" w14:textId="77777777" w:rsidR="00171CAA" w:rsidRDefault="00000000">
      <w:pPr>
        <w:pStyle w:val="Author"/>
      </w:pPr>
      <w:r>
        <w:rPr>
          <w:vertAlign w:val="superscript"/>
        </w:rPr>
        <w:t>2</w:t>
      </w:r>
      <w:r>
        <w:t>Centro de Investigación Mariña, Grupo de Ecoloxía Animal, Departamento de Ecoloxía e Bioloxía Animal, Universidade de Vigo, 36310 Vigo, Spain.</w:t>
      </w:r>
    </w:p>
    <w:p w14:paraId="0BFAE343" w14:textId="77777777" w:rsidR="00171CAA" w:rsidRDefault="00000000">
      <w:pPr>
        <w:pStyle w:val="Author"/>
      </w:pPr>
      <w:r>
        <w:t>—</w:t>
      </w:r>
    </w:p>
    <w:p w14:paraId="32ED4AB2" w14:textId="77777777" w:rsidR="00171CAA" w:rsidRDefault="00000000">
      <w:pPr>
        <w:pStyle w:val="Author"/>
      </w:pPr>
      <w:r>
        <w:rPr>
          <w:b/>
          <w:bCs/>
        </w:rPr>
        <w:t>Corresponding author:</w:t>
      </w:r>
      <w:r>
        <w:t xml:space="preserve"> kilian.eichenseer@durham.ac.uk</w:t>
      </w:r>
    </w:p>
    <w:p w14:paraId="545761D5" w14:textId="4A73A2FC" w:rsidR="00171CAA" w:rsidRDefault="00000000">
      <w:pPr>
        <w:pStyle w:val="Abstract"/>
      </w:pPr>
      <w:del w:id="1" w:author="Author" w:date="2023-09-23T14:34:00Z">
        <w:r>
          <w:delText xml:space="preserve"> ¶ </w:delText>
        </w:r>
      </w:del>
      <w:ins w:id="2" w:author="Author" w:date="2023-09-23T14:34:00Z">
        <w:r>
          <w:br/>
        </w:r>
      </w:ins>
      <w:r>
        <w:t>Abstract</w:t>
      </w:r>
    </w:p>
    <w:p w14:paraId="37511A0C" w14:textId="558E5859" w:rsidR="00171CAA" w:rsidRDefault="00000000">
      <w:pPr>
        <w:pStyle w:val="FirstParagraph"/>
      </w:pPr>
      <w:r>
        <w:t xml:space="preserve">Accurately reconstructing large-scale </w:t>
      </w:r>
      <w:del w:id="3" w:author="Author" w:date="2023-09-23T14:34:00Z">
        <w:r>
          <w:delText>palaeoclimate</w:delText>
        </w:r>
      </w:del>
      <w:proofErr w:type="spellStart"/>
      <w:ins w:id="4" w:author="Author" w:date="2023-09-23T14:34:00Z">
        <w:r>
          <w:t>palaeoclimatic</w:t>
        </w:r>
      </w:ins>
      <w:proofErr w:type="spellEnd"/>
      <w:r>
        <w:t xml:space="preserve"> patterns from sparse local records is critical for understanding the evolution of Earth’s climate. Particular challenges arise from the patchiness, uneven spatial distribution, and disparate nature of palaeoclimatic proxy records. Geochemical data typically provide temperature estimates via transfer functions derived from experiments. Similarly, transfer functions based on the climatic requirements of modern taxa exist for some fossil groups, such as pollen assemblages. In contrast, most ecological and lithological data (e.g. coral reefs and evaporites) only convey information on broad climatic requirements. Historically, most large-scale proxy-based reconstructions have used either geochemical or ecological data, but few studies have combined multiple proxy types into a single quantitative reconstruction. Large spatial gaps in existing proxy records have often been bridged by simple averaging, without taking into account the spatial distribution of samples, leading to biased temperature reconstructions. Here, we present a Bayesian hierarchical model to integrate ecological data with established geochemical proxies into a unified quantitative framework, bridging gaps in the latitudinal coverage of proxy data. We apply this approach to the early Eocene climatic optimum (EECO), the interval with the warmest sustained temperatures of the Cenozoic. Assuming the conservation of thermal tolerances of modern coral reefs and mangrove taxa, we establish broad sea surface temperature ranges for EECO coral reef and mangrove sites. We integrate these temperature estimates with the EECO geochemical shallow marine proxy record to model the latitudinal sea surface temperature gradient and global average temperatures of the EECO. Our results confirm the presence of a flattened latitudinal temperature gradient and unusually high polar temperatures during the EECO, which is supported by high-latitude ecological </w:t>
      </w:r>
      <w:r>
        <w:lastRenderedPageBreak/>
        <w:t xml:space="preserve">data. We show that integrating multiple types of proxy data, and adequate prior information, has the potential to </w:t>
      </w:r>
      <w:del w:id="5" w:author="Author" w:date="2023-09-23T14:34:00Z">
        <w:r>
          <w:delText>substantially reduce uncertainty in palaeoclimate</w:delText>
        </w:r>
      </w:del>
      <w:ins w:id="6" w:author="Author" w:date="2023-09-23T14:34:00Z">
        <w:r>
          <w:t xml:space="preserve">enhance quantitative </w:t>
        </w:r>
        <w:proofErr w:type="spellStart"/>
        <w:r>
          <w:t>palaeoclimatic</w:t>
        </w:r>
      </w:ins>
      <w:proofErr w:type="spellEnd"/>
      <w:r>
        <w:t xml:space="preserve"> reconstructions, </w:t>
      </w:r>
      <w:del w:id="7" w:author="Author" w:date="2023-09-23T14:34:00Z">
        <w:r>
          <w:delText>allowing for unbiased</w:delText>
        </w:r>
      </w:del>
      <w:ins w:id="8" w:author="Author" w:date="2023-09-23T14:34:00Z">
        <w:r>
          <w:t>improving</w:t>
        </w:r>
      </w:ins>
      <w:r>
        <w:t xml:space="preserve"> temperature estimates from </w:t>
      </w:r>
      <w:del w:id="9" w:author="Author" w:date="2023-09-23T14:34:00Z">
        <w:r>
          <w:delText>sparse data</w:delText>
        </w:r>
      </w:del>
      <w:ins w:id="10" w:author="Author" w:date="2023-09-23T14:34:00Z">
        <w:r>
          <w:t>datasets with limited spatial sampling</w:t>
        </w:r>
      </w:ins>
      <w:r>
        <w:t>.</w:t>
      </w:r>
    </w:p>
    <w:p w14:paraId="3D6106E4" w14:textId="77777777" w:rsidR="00171CAA" w:rsidRDefault="00000000">
      <w:pPr>
        <w:pStyle w:val="Heading1"/>
      </w:pPr>
      <w:bookmarkStart w:id="11" w:name="keywords"/>
      <w:r>
        <w:t>Keywords</w:t>
      </w:r>
    </w:p>
    <w:p w14:paraId="4E522C13" w14:textId="50E03A4E" w:rsidR="00171CAA" w:rsidRDefault="00000000">
      <w:pPr>
        <w:pStyle w:val="FirstParagraph"/>
      </w:pPr>
      <w:r>
        <w:t xml:space="preserve">Palaeoclimate, latitudinal temperature gradients, temperature proxies, Eocene, </w:t>
      </w:r>
      <w:del w:id="12" w:author="Author" w:date="2023-09-23T14:34:00Z">
        <w:r>
          <w:delText>spatial</w:delText>
        </w:r>
      </w:del>
      <w:ins w:id="13" w:author="Author" w:date="2023-09-23T14:34:00Z">
        <w:r>
          <w:t>sampling</w:t>
        </w:r>
      </w:ins>
      <w:r>
        <w:t xml:space="preserve"> bias, Bayesian</w:t>
      </w:r>
    </w:p>
    <w:p w14:paraId="4171A72D" w14:textId="77777777" w:rsidR="00171CAA" w:rsidRDefault="00000000">
      <w:pPr>
        <w:pStyle w:val="Heading1"/>
      </w:pPr>
      <w:bookmarkStart w:id="14" w:name="introduction"/>
      <w:bookmarkEnd w:id="11"/>
      <w:r>
        <w:t>Introduction</w:t>
      </w:r>
    </w:p>
    <w:p w14:paraId="40272DC2" w14:textId="66E0ACF6" w:rsidR="00171CAA" w:rsidRDefault="00000000">
      <w:pPr>
        <w:pStyle w:val="FirstParagraph"/>
      </w:pPr>
      <w:r>
        <w:t xml:space="preserve">Understanding the long-term evolution of Earth’s climate system and </w:t>
      </w:r>
      <w:proofErr w:type="spellStart"/>
      <w:r>
        <w:t>contextualising</w:t>
      </w:r>
      <w:proofErr w:type="spellEnd"/>
      <w:r>
        <w:t xml:space="preserve"> </w:t>
      </w:r>
      <w:del w:id="15" w:author="Author" w:date="2023-09-23T14:34:00Z">
        <w:r>
          <w:delText>current</w:delText>
        </w:r>
      </w:del>
      <w:ins w:id="16" w:author="Author" w:date="2023-09-23T14:34:00Z">
        <w:r>
          <w:t>contemporary</w:t>
        </w:r>
      </w:ins>
      <w:r>
        <w:t xml:space="preserve"> global warming relies on accurate reconstructions of past climates (Royer et al., 2004; Burke et al., 2018; Tierney et al., 2020). Recent advances in the synthesis of </w:t>
      </w:r>
      <w:del w:id="17" w:author="Author" w:date="2023-09-23T14:34:00Z">
        <w:r>
          <w:delText>palaeoclimate</w:delText>
        </w:r>
      </w:del>
      <w:proofErr w:type="spellStart"/>
      <w:ins w:id="18" w:author="Author" w:date="2023-09-23T14:34:00Z">
        <w:r>
          <w:t>palaeoclimatic</w:t>
        </w:r>
      </w:ins>
      <w:proofErr w:type="spellEnd"/>
      <w:r>
        <w:t xml:space="preserve"> data (e.g. Veizer and Prokoph, 2015; Hollis et al., 2019; Song et al., 2019; Grossman and Joachimski, 2022; Judd et al., 2022) are offering unprecedented insights into the complex and dynamic nature of the Earth’s climate system, yet a fundamental challenge remains: the proxy record of past climates is spatially incomplete and afflicted by imperfect preservation and uneven sampling (Judd et al., 2020; Jones and Eichenseer, 2022; Judd et al., 2022).</w:t>
      </w:r>
    </w:p>
    <w:p w14:paraId="3A133F19" w14:textId="7AD459EB" w:rsidR="00171CAA" w:rsidRDefault="00000000">
      <w:pPr>
        <w:pStyle w:val="BodyText"/>
      </w:pPr>
      <w:del w:id="19" w:author="Author" w:date="2023-09-23T14:34:00Z">
        <w:r>
          <w:delText>Whilst</w:delText>
        </w:r>
      </w:del>
      <w:ins w:id="20" w:author="Author" w:date="2023-09-23T14:34:00Z">
        <w:r>
          <w:t>Acknowledging the assumptions and limitations inherent in</w:t>
        </w:r>
      </w:ins>
      <w:r>
        <w:t xml:space="preserve"> geochemical </w:t>
      </w:r>
      <w:ins w:id="21" w:author="Author" w:date="2023-09-23T14:34:00Z">
        <w:r>
          <w:t>temperature proxies, such as experimentally derived calibrations, influences from seasonality, dissolution effects and differential preservation (</w:t>
        </w:r>
        <w:proofErr w:type="gramStart"/>
        <w:r>
          <w:t>e.g.</w:t>
        </w:r>
        <w:proofErr w:type="gramEnd"/>
        <w:r>
          <w:t xml:space="preserve"> </w:t>
        </w:r>
      </w:ins>
      <w:moveToRangeStart w:id="22" w:author="Author" w:date="2023-09-23T14:34:00Z" w:name="move146372081"/>
      <w:moveTo w:id="23" w:author="Author" w:date="2023-09-23T14:34:00Z">
        <w:r>
          <w:t>Tierney et al., 2017</w:t>
        </w:r>
      </w:moveTo>
      <w:moveToRangeEnd w:id="22"/>
      <w:del w:id="24" w:author="Author" w:date="2023-09-23T14:34:00Z">
        <w:r>
          <w:delText>proxy data</w:delText>
        </w:r>
      </w:del>
      <w:ins w:id="25" w:author="Author" w:date="2023-09-23T14:34:00Z">
        <w:r>
          <w:t>),</w:t>
        </w:r>
      </w:ins>
      <w:r>
        <w:t xml:space="preserve"> can </w:t>
      </w:r>
      <w:del w:id="26" w:author="Author" w:date="2023-09-23T14:34:00Z">
        <w:r>
          <w:delText>provide</w:delText>
        </w:r>
      </w:del>
      <w:ins w:id="27" w:author="Author" w:date="2023-09-23T14:34:00Z">
        <w:r>
          <w:t>enable</w:t>
        </w:r>
      </w:ins>
      <w:r>
        <w:t xml:space="preserve"> robust estimates of palaeotemperature at local scales</w:t>
      </w:r>
      <w:ins w:id="28" w:author="Author" w:date="2023-09-23T14:34:00Z">
        <w:r>
          <w:t>. However</w:t>
        </w:r>
      </w:ins>
      <w:r>
        <w:t>, recent work has demonstrated that spatial biases in the geochemical proxy record can lead to spurious estimates of regional (</w:t>
      </w:r>
      <w:proofErr w:type="gramStart"/>
      <w:r>
        <w:t>e.g.</w:t>
      </w:r>
      <w:proofErr w:type="gramEnd"/>
      <w:r>
        <w:t> latitudinal temperature gradients) and global temperatures (Judd et al., 2020; Jones and Eichenseer, 2022). Principally, this can be driven by two factors: (1) missing data for some regions (e.g. no high-latitude data); or (2) overrepresentation of other regions (e.g. a high proportion of samples from tropical areas). The latter can be addressed through the down-sampling of data or restricting analyses to specific regions (e.g. Song et al., 2019). However, in order to robustly infer regional or global-scale patterns from an incomplete record, spatial gaps must ultimately be bridged. One common approach, which requires no additional computation, is the spatial visualisation of proxy-derived temperatures against latitude, showing broad latitudinal temperature trends (</w:t>
      </w:r>
      <w:proofErr w:type="gramStart"/>
      <w:ins w:id="29" w:author="Author" w:date="2023-09-23T14:34:00Z">
        <w:r>
          <w:t>e.g.</w:t>
        </w:r>
        <w:proofErr w:type="gramEnd"/>
        <w:r>
          <w:t xml:space="preserve"> </w:t>
        </w:r>
      </w:ins>
      <w:r>
        <w:t xml:space="preserve">Hollis et al., 2019; Vickers et al., 2021). Interpolation is also sometimes used to bridge spatial gaps in </w:t>
      </w:r>
      <w:del w:id="30" w:author="Author" w:date="2023-09-23T14:34:00Z">
        <w:r>
          <w:delText>palaeoclimate</w:delText>
        </w:r>
      </w:del>
      <w:proofErr w:type="spellStart"/>
      <w:ins w:id="31" w:author="Author" w:date="2023-09-23T14:34:00Z">
        <w:r>
          <w:t>palaeoclimatic</w:t>
        </w:r>
      </w:ins>
      <w:proofErr w:type="spellEnd"/>
      <w:r>
        <w:t xml:space="preserve"> data (</w:t>
      </w:r>
      <w:proofErr w:type="gramStart"/>
      <w:ins w:id="32" w:author="Author" w:date="2023-09-23T14:34:00Z">
        <w:r>
          <w:t>e.g.</w:t>
        </w:r>
        <w:proofErr w:type="gramEnd"/>
        <w:r>
          <w:t xml:space="preserve"> </w:t>
        </w:r>
      </w:ins>
      <w:r>
        <w:t xml:space="preserve">Taylor et al., 2004), taking advantage of the autoregressive nature of climatic data: much of the </w:t>
      </w:r>
      <w:r>
        <w:lastRenderedPageBreak/>
        <w:t>information on the climate of any given location is contained in the climate data of nearby locations (Reynolds and Smith, 1994). Adding to this, some proxy-based reconstructions use statistical modelling to infer palaeoclimatic patterns. For example, polynomial regression (Bijl et al., 2009) and cosine functions (Inglis et al., 2020) have been used to reconstruct latitudinal temperature gradients, and 2D-reconstructions of surface temperatures have been created with Gaussian process regression (Inglis et al., 2020). These approaches work well for interpolating relatively densely-sampled data, but the absence of constraints on the modelled parameters means that such models can produce unrealistic temperature estimates when extrapolating from sparse data. Statistical modelling in a Bayesian framework can help overcome this problem by requiring the explicit specification of priors for the model parameters, which can be used to express physical constraints (Chandra et al., 2021).</w:t>
      </w:r>
    </w:p>
    <w:p w14:paraId="0F6870D6" w14:textId="3F8A8468" w:rsidR="00171CAA" w:rsidRDefault="00000000">
      <w:pPr>
        <w:pStyle w:val="BodyText"/>
      </w:pPr>
      <w:r>
        <w:t xml:space="preserve">Spatial gaps in the </w:t>
      </w:r>
      <w:del w:id="33" w:author="Author" w:date="2023-09-23T14:34:00Z">
        <w:r>
          <w:delText>palaeoclimate</w:delText>
        </w:r>
      </w:del>
      <w:proofErr w:type="spellStart"/>
      <w:ins w:id="34" w:author="Author" w:date="2023-09-23T14:34:00Z">
        <w:r>
          <w:t>palaeoclimatic</w:t>
        </w:r>
      </w:ins>
      <w:proofErr w:type="spellEnd"/>
      <w:r>
        <w:t xml:space="preserve"> record can also be addressed through the integration of additional data. For example, lithological and fossil data can be used to infer past climatic conditions based on analogous modern sediments (Chandra et al., 2021), or based on the premise that the climatic requirements of ancient taxa, biological traits, or ecological communities were similar to those of their nearest modern relatives (Peppe et al., 2011; Royer, 2012; Salonen et al., 2019). Despite this potential, the integration of geochemical proxy data with other sources of information (e.g. ecological data) has rarely been realised in a rigorous, quantitative framework (Burgener et al., 2023).</w:t>
      </w:r>
    </w:p>
    <w:p w14:paraId="34BD718C" w14:textId="16FD24E6" w:rsidR="00171CAA" w:rsidRDefault="00000000">
      <w:pPr>
        <w:pStyle w:val="BodyText"/>
      </w:pPr>
      <w:r>
        <w:t xml:space="preserve">Here, we present a novel Bayesian hierarchical model </w:t>
      </w:r>
      <w:ins w:id="35" w:author="Author" w:date="2023-09-23T14:34:00Z">
        <w:r>
          <w:t>(</w:t>
        </w:r>
        <w:proofErr w:type="gramStart"/>
        <w:r>
          <w:t>e.g.</w:t>
        </w:r>
        <w:proofErr w:type="gramEnd"/>
        <w:r>
          <w:t xml:space="preserve"> Gelman et al., 2013; McElreath, 2018) </w:t>
        </w:r>
      </w:ins>
      <w:r>
        <w:t xml:space="preserve">that combines quantitative proxies and ecological constraints into a fully quantitative model of the latitudinal gradient of sea surface temperatures, bridging spatial gaps in sparsely sampled </w:t>
      </w:r>
      <w:del w:id="36" w:author="Author" w:date="2023-09-23T14:34:00Z">
        <w:r>
          <w:delText>climate data.</w:delText>
        </w:r>
      </w:del>
      <w:proofErr w:type="spellStart"/>
      <w:ins w:id="37" w:author="Author" w:date="2023-09-23T14:34:00Z">
        <w:r>
          <w:t>palaeoclimatic</w:t>
        </w:r>
        <w:proofErr w:type="spellEnd"/>
        <w:r>
          <w:t xml:space="preserve"> data. The Bayesian approach offers a powerful framework for integrating various sources of uncertainty and modelling complex hierarchical relationships, and is increasingly used in </w:t>
        </w:r>
        <w:proofErr w:type="spellStart"/>
        <w:r>
          <w:t>palaeoclimatic</w:t>
        </w:r>
        <w:proofErr w:type="spellEnd"/>
        <w:r>
          <w:t xml:space="preserve"> reconstructions (</w:t>
        </w:r>
        <w:proofErr w:type="gramStart"/>
        <w:r>
          <w:t>e.g.</w:t>
        </w:r>
        <w:proofErr w:type="gramEnd"/>
        <w:r>
          <w:t xml:space="preserve"> Weitzel et al., 2019; Yang and Bowen, 2022; Burgener et al., 2023).</w:t>
        </w:r>
      </w:ins>
      <w:r>
        <w:t xml:space="preserve"> This model expands upon existing, spatially explicit palaeoclimatic reconstructions by allowing for the integration of (1) prior information based on physical principles and the observed modern sea surface temperature distribution, and of (2) geochemical and ecological </w:t>
      </w:r>
      <w:del w:id="38" w:author="Author" w:date="2023-09-23T14:34:00Z">
        <w:r>
          <w:delText>climate</w:delText>
        </w:r>
      </w:del>
      <w:proofErr w:type="spellStart"/>
      <w:ins w:id="39" w:author="Author" w:date="2023-09-23T14:34:00Z">
        <w:r>
          <w:t>palaeoclimatic</w:t>
        </w:r>
      </w:ins>
      <w:proofErr w:type="spellEnd"/>
      <w:r>
        <w:t xml:space="preserve"> proxies in a common, quantitative framework. We </w:t>
      </w:r>
      <w:del w:id="40" w:author="Author" w:date="2023-09-23T14:34:00Z">
        <w:r>
          <w:delText>use</w:delText>
        </w:r>
      </w:del>
      <w:ins w:id="41" w:author="Author" w:date="2023-09-23T14:34:00Z">
        <w:r>
          <w:t>chose</w:t>
        </w:r>
      </w:ins>
      <w:r>
        <w:t xml:space="preserve"> a </w:t>
      </w:r>
      <w:proofErr w:type="spellStart"/>
      <w:r>
        <w:t>generalised</w:t>
      </w:r>
      <w:proofErr w:type="spellEnd"/>
      <w:r>
        <w:t xml:space="preserve"> logistic function to accurately infer the shape of the temperature gradient despite a patchy latitudinal coverage</w:t>
      </w:r>
      <w:del w:id="42" w:author="Author" w:date="2023-09-23T14:34:00Z">
        <w:r>
          <w:delText>, and</w:delText>
        </w:r>
      </w:del>
      <w:ins w:id="43" w:author="Author" w:date="2023-09-23T14:34:00Z">
        <w:r>
          <w:t>. This choice is motivated by the flexibility and ability of this function to approximate a variety of nonlinear patterns in the underlying temperature gradients, that other parametric approaches, such as lower order polynomials (</w:t>
        </w:r>
        <w:proofErr w:type="gramStart"/>
        <w:r>
          <w:t>e.g.</w:t>
        </w:r>
        <w:proofErr w:type="gramEnd"/>
        <w:r>
          <w:t xml:space="preserve"> Bijl et al., 2009; Keating-Bitonti et al., 2011), lack. We</w:t>
        </w:r>
      </w:ins>
      <w:r>
        <w:t xml:space="preserve"> test the robustness of this method using </w:t>
      </w:r>
      <w:proofErr w:type="gramStart"/>
      <w:r>
        <w:t>down-sampled</w:t>
      </w:r>
      <w:proofErr w:type="gramEnd"/>
      <w:r>
        <w:t>, simulated</w:t>
      </w:r>
      <w:ins w:id="44" w:author="Author" w:date="2023-09-23T14:34:00Z">
        <w:r>
          <w:t xml:space="preserve"> latitudinal</w:t>
        </w:r>
      </w:ins>
      <w:r>
        <w:t xml:space="preserve"> temperature gradients.</w:t>
      </w:r>
    </w:p>
    <w:p w14:paraId="62B9DD5A" w14:textId="087D3F09" w:rsidR="00171CAA" w:rsidRDefault="00000000">
      <w:pPr>
        <w:pStyle w:val="BodyText"/>
      </w:pPr>
      <w:r>
        <w:lastRenderedPageBreak/>
        <w:t>We apply this model to the record of the early Eocene climatic optimum (EECO), combining a compilation of geochemical proxies (Hollis et al., 2019), mangrove communities (Popescu et al., 2021), and coral reefs (Zamagni et al., 2012</w:t>
      </w:r>
      <w:del w:id="45" w:author="Author" w:date="2023-09-23T14:34:00Z">
        <w:r>
          <w:delText>), using</w:delText>
        </w:r>
      </w:del>
      <w:ins w:id="46" w:author="Author" w:date="2023-09-23T14:34:00Z">
        <w:r>
          <w:t>). We use</w:t>
        </w:r>
      </w:ins>
      <w:r>
        <w:t xml:space="preserve"> a nearest-living-relative approach (</w:t>
      </w:r>
      <w:proofErr w:type="gramStart"/>
      <w:r>
        <w:t>e.g.</w:t>
      </w:r>
      <w:proofErr w:type="gramEnd"/>
      <w:r>
        <w:t xml:space="preserve"> Greenwood et al., 2017) to establish broad temperature ranges for the ecological data. We choose the EECO to demonstrate the application of the model due to its significance as the interval with the warmest sustained temperatures of the Cenozoic (Pross et al., 2012), rendering it a potential analogue for extreme climate warming scenarios (Burke et al., 2018). Our integrative approach allows us to shed new light on the long-standing dispute on the steepness of the early Eocene temperature gradient (Table 1; Sloan and Barron, 1990; Markwick, 1994; Huber and Caballero, 2011; Tierney et al., 2017; Inglis et al., 2020).</w:t>
      </w:r>
    </w:p>
    <w:p w14:paraId="0F6DA934" w14:textId="47E7E794" w:rsidR="00171CAA" w:rsidRDefault="00000000">
      <w:pPr>
        <w:pStyle w:val="BodyText"/>
      </w:pPr>
      <w:bookmarkStart w:id="47" w:name="table-1"/>
      <w:r>
        <w:t xml:space="preserve">Table 1: Inferred latitudinal sea surface temperature (SST) gradients for the early Eocene (EE) or the EECO, as shown in earlier, proxy-based studies. </w:t>
      </w:r>
      <w:ins w:id="48" w:author="Author" w:date="2023-09-23T14:34:00Z">
        <w:r>
          <w:t xml:space="preserve">The gradient values denote the SST difference between the equator and the polar circle, or other types of gradients. </w:t>
        </w:r>
      </w:ins>
      <w:r>
        <w:t>For comparison, a gradient derived from an atmosphere-ocean general circulation model (GCM) ensemble</w:t>
      </w:r>
      <w:del w:id="49" w:author="Author" w:date="2023-09-23T14:34:00Z">
        <w:r>
          <w:delText xml:space="preserve"> is</w:delText>
        </w:r>
      </w:del>
      <w:ins w:id="50" w:author="Author" w:date="2023-09-23T14:34:00Z">
        <w:r>
          <w:t>, and a range of gradients from a model intercomparison project, are</w:t>
        </w:r>
      </w:ins>
      <w:r>
        <w:t xml:space="preserve"> also shown.</w:t>
      </w:r>
    </w:p>
    <w:tbl>
      <w:tblPr>
        <w:tblStyle w:val="Table"/>
        <w:tblW w:w="5000" w:type="pct"/>
        <w:tblLook w:val="0020" w:firstRow="1" w:lastRow="0" w:firstColumn="0" w:lastColumn="0" w:noHBand="0" w:noVBand="0"/>
      </w:tblPr>
      <w:tblGrid>
        <w:gridCol w:w="2113"/>
        <w:gridCol w:w="791"/>
        <w:gridCol w:w="986"/>
        <w:gridCol w:w="1858"/>
        <w:gridCol w:w="1600"/>
        <w:gridCol w:w="2012"/>
      </w:tblGrid>
      <w:tr w:rsidR="00171CAA" w14:paraId="07D15C77" w14:textId="77777777" w:rsidTr="00171CAA">
        <w:trPr>
          <w:cnfStyle w:val="100000000000" w:firstRow="1" w:lastRow="0" w:firstColumn="0" w:lastColumn="0" w:oddVBand="0" w:evenVBand="0" w:oddHBand="0" w:evenHBand="0" w:firstRowFirstColumn="0" w:firstRowLastColumn="0" w:lastRowFirstColumn="0" w:lastRowLastColumn="0"/>
          <w:tblHeader/>
        </w:trPr>
        <w:tc>
          <w:tcPr>
            <w:tcW w:w="0" w:type="auto"/>
          </w:tcPr>
          <w:p w14:paraId="7D00EBC1" w14:textId="77777777" w:rsidR="00171CAA" w:rsidRDefault="00000000">
            <w:pPr>
              <w:pStyle w:val="Compact"/>
              <w:jc w:val="left"/>
            </w:pPr>
            <w:r>
              <w:t>Source</w:t>
            </w:r>
          </w:p>
        </w:tc>
        <w:tc>
          <w:tcPr>
            <w:tcW w:w="0" w:type="auto"/>
          </w:tcPr>
          <w:p w14:paraId="27615056" w14:textId="77777777" w:rsidR="00171CAA" w:rsidRDefault="00000000">
            <w:pPr>
              <w:pStyle w:val="Compact"/>
              <w:jc w:val="left"/>
            </w:pPr>
            <w:r>
              <w:t>Time</w:t>
            </w:r>
          </w:p>
        </w:tc>
        <w:tc>
          <w:tcPr>
            <w:tcW w:w="0" w:type="auto"/>
          </w:tcPr>
          <w:p w14:paraId="5B53CB95" w14:textId="77777777" w:rsidR="00171CAA" w:rsidRDefault="00000000">
            <w:pPr>
              <w:pStyle w:val="Compact"/>
              <w:jc w:val="left"/>
            </w:pPr>
            <w:r>
              <w:t>Gradient</w:t>
            </w:r>
          </w:p>
        </w:tc>
        <w:tc>
          <w:tcPr>
            <w:tcW w:w="0" w:type="auto"/>
          </w:tcPr>
          <w:p w14:paraId="38B5F2E3" w14:textId="77777777" w:rsidR="00171CAA" w:rsidRDefault="00000000">
            <w:pPr>
              <w:pStyle w:val="Compact"/>
              <w:jc w:val="left"/>
            </w:pPr>
            <w:r>
              <w:t>Type_of_gradient</w:t>
            </w:r>
          </w:p>
        </w:tc>
        <w:tc>
          <w:tcPr>
            <w:tcW w:w="0" w:type="auto"/>
          </w:tcPr>
          <w:p w14:paraId="3733CD8D" w14:textId="77777777" w:rsidR="00171CAA" w:rsidRDefault="00000000">
            <w:pPr>
              <w:pStyle w:val="Compact"/>
              <w:jc w:val="left"/>
            </w:pPr>
            <w:r>
              <w:t>Model</w:t>
            </w:r>
          </w:p>
        </w:tc>
        <w:tc>
          <w:tcPr>
            <w:tcW w:w="0" w:type="auto"/>
          </w:tcPr>
          <w:p w14:paraId="596160F4" w14:textId="77777777" w:rsidR="00171CAA" w:rsidRDefault="00000000">
            <w:pPr>
              <w:pStyle w:val="Compact"/>
              <w:jc w:val="left"/>
            </w:pPr>
            <w:r>
              <w:t>Proxy_system</w:t>
            </w:r>
          </w:p>
        </w:tc>
      </w:tr>
      <w:tr w:rsidR="00171CAA" w14:paraId="63497308" w14:textId="77777777">
        <w:tc>
          <w:tcPr>
            <w:tcW w:w="0" w:type="auto"/>
          </w:tcPr>
          <w:p w14:paraId="05D50352" w14:textId="77777777" w:rsidR="00171CAA" w:rsidRDefault="00000000">
            <w:pPr>
              <w:pStyle w:val="Compact"/>
              <w:jc w:val="left"/>
            </w:pPr>
            <w:r>
              <w:t>Bijl et al. (2009)</w:t>
            </w:r>
          </w:p>
        </w:tc>
        <w:tc>
          <w:tcPr>
            <w:tcW w:w="0" w:type="auto"/>
          </w:tcPr>
          <w:p w14:paraId="57ED1C35" w14:textId="77777777" w:rsidR="00171CAA" w:rsidRDefault="00000000">
            <w:pPr>
              <w:pStyle w:val="Compact"/>
              <w:jc w:val="left"/>
            </w:pPr>
            <w:r>
              <w:t>EE</w:t>
            </w:r>
          </w:p>
        </w:tc>
        <w:tc>
          <w:tcPr>
            <w:tcW w:w="0" w:type="auto"/>
          </w:tcPr>
          <w:p w14:paraId="3E5FF8AB" w14:textId="77777777" w:rsidR="00171CAA" w:rsidRDefault="00000000">
            <w:pPr>
              <w:pStyle w:val="Compact"/>
              <w:jc w:val="left"/>
            </w:pPr>
            <w:r>
              <w:t>7</w:t>
            </w:r>
          </w:p>
        </w:tc>
        <w:tc>
          <w:tcPr>
            <w:tcW w:w="0" w:type="auto"/>
          </w:tcPr>
          <w:p w14:paraId="02D382AE" w14:textId="77777777" w:rsidR="00171CAA" w:rsidRDefault="00000000">
            <w:pPr>
              <w:pStyle w:val="Compact"/>
              <w:jc w:val="left"/>
            </w:pPr>
            <w:r>
              <w:t>equator - polar circle</w:t>
            </w:r>
          </w:p>
        </w:tc>
        <w:tc>
          <w:tcPr>
            <w:tcW w:w="0" w:type="auto"/>
          </w:tcPr>
          <w:p w14:paraId="0748F66D" w14:textId="77777777" w:rsidR="00171CAA" w:rsidRDefault="00000000">
            <w:pPr>
              <w:pStyle w:val="Compact"/>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0" w:type="auto"/>
          </w:tcPr>
          <w:p w14:paraId="15226355" w14:textId="77777777" w:rsidR="00171CAA" w:rsidRDefault="00000000">
            <w:pPr>
              <w:pStyle w:val="Compact"/>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r>
                <w:rPr>
                  <w:rFonts w:ascii="Cambria Math" w:hAnsi="Cambria Math"/>
                </w:rPr>
                <m:t>U</m:t>
              </m:r>
              <m:sSubSup>
                <m:sSubSupPr>
                  <m:ctrlPr>
                    <w:rPr>
                      <w:rFonts w:ascii="Cambria Math" w:hAnsi="Cambria Math"/>
                    </w:rPr>
                  </m:ctrlPr>
                </m:sSubSupPr>
                <m:e>
                  <m:r>
                    <w:rPr>
                      <w:rFonts w:ascii="Cambria Math" w:hAnsi="Cambria Math"/>
                    </w:rPr>
                    <m:t>K</m:t>
                  </m:r>
                </m:e>
                <m:sub>
                  <m:r>
                    <w:rPr>
                      <w:rFonts w:ascii="Cambria Math" w:hAnsi="Cambria Math"/>
                    </w:rPr>
                    <m:t>37</m:t>
                  </m:r>
                </m:sub>
                <m:sup>
                  <m:r>
                    <w:rPr>
                      <w:rFonts w:ascii="Cambria Math" w:hAnsi="Cambria Math"/>
                    </w:rPr>
                    <m:t>K</m:t>
                  </m:r>
                  <m:r>
                    <m:rPr>
                      <m:sty m:val="p"/>
                    </m:rPr>
                    <w:rPr>
                      <w:rFonts w:ascii="Cambria Math" w:hAnsi="Cambria Math"/>
                    </w:rPr>
                    <m:t>'</m:t>
                  </m:r>
                </m:sup>
              </m:sSubSup>
            </m:oMath>
          </w:p>
        </w:tc>
      </w:tr>
      <w:tr w:rsidR="00171CAA" w14:paraId="1E1BE0BC" w14:textId="77777777">
        <w:tc>
          <w:tcPr>
            <w:tcW w:w="0" w:type="auto"/>
          </w:tcPr>
          <w:p w14:paraId="13CEEF96" w14:textId="77777777" w:rsidR="00171CAA" w:rsidRDefault="00000000">
            <w:pPr>
              <w:pStyle w:val="Compact"/>
              <w:jc w:val="left"/>
            </w:pPr>
            <w:r>
              <w:t>Keating-Bitoni et al. (2011)</w:t>
            </w:r>
          </w:p>
        </w:tc>
        <w:tc>
          <w:tcPr>
            <w:tcW w:w="0" w:type="auto"/>
          </w:tcPr>
          <w:p w14:paraId="04C9F80E" w14:textId="77777777" w:rsidR="00171CAA" w:rsidRDefault="00000000">
            <w:pPr>
              <w:pStyle w:val="Compact"/>
              <w:jc w:val="left"/>
            </w:pPr>
            <w:r>
              <w:t>EECO</w:t>
            </w:r>
          </w:p>
        </w:tc>
        <w:tc>
          <w:tcPr>
            <w:tcW w:w="0" w:type="auto"/>
          </w:tcPr>
          <w:p w14:paraId="533DEB28" w14:textId="77777777" w:rsidR="00171CAA" w:rsidRDefault="00000000">
            <w:pPr>
              <w:pStyle w:val="Compact"/>
              <w:jc w:val="left"/>
            </w:pPr>
            <w:r>
              <w:t>13</w:t>
            </w:r>
          </w:p>
        </w:tc>
        <w:tc>
          <w:tcPr>
            <w:tcW w:w="0" w:type="auto"/>
          </w:tcPr>
          <w:p w14:paraId="09732E9B" w14:textId="77777777" w:rsidR="00171CAA" w:rsidRDefault="00000000">
            <w:pPr>
              <w:pStyle w:val="Compact"/>
              <w:jc w:val="left"/>
            </w:pPr>
            <w:r>
              <w:t>equator - polar circle</w:t>
            </w:r>
          </w:p>
        </w:tc>
        <w:tc>
          <w:tcPr>
            <w:tcW w:w="0" w:type="auto"/>
          </w:tcPr>
          <w:p w14:paraId="22CFB851" w14:textId="77777777" w:rsidR="00171CAA" w:rsidRDefault="00000000">
            <w:pPr>
              <w:pStyle w:val="Compact"/>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0" w:type="auto"/>
          </w:tcPr>
          <w:p w14:paraId="15DEC442" w14:textId="77777777" w:rsidR="00171CAA" w:rsidRDefault="00000000">
            <w:pPr>
              <w:pStyle w:val="Compact"/>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MBT/CBT,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171CAA" w14:paraId="67AAE9F9" w14:textId="77777777">
        <w:tc>
          <w:tcPr>
            <w:tcW w:w="0" w:type="auto"/>
          </w:tcPr>
          <w:p w14:paraId="2E894E16" w14:textId="77777777" w:rsidR="00171CAA" w:rsidRDefault="00000000">
            <w:pPr>
              <w:pStyle w:val="Compact"/>
              <w:jc w:val="left"/>
            </w:pPr>
            <w:r>
              <w:t>Tierney et al. (2017)</w:t>
            </w:r>
          </w:p>
        </w:tc>
        <w:tc>
          <w:tcPr>
            <w:tcW w:w="0" w:type="auto"/>
          </w:tcPr>
          <w:p w14:paraId="648567E6" w14:textId="77777777" w:rsidR="00171CAA" w:rsidRDefault="00000000">
            <w:pPr>
              <w:pStyle w:val="Compact"/>
              <w:jc w:val="left"/>
            </w:pPr>
            <w:r>
              <w:t>EE</w:t>
            </w:r>
          </w:p>
        </w:tc>
        <w:tc>
          <w:tcPr>
            <w:tcW w:w="0" w:type="auto"/>
          </w:tcPr>
          <w:p w14:paraId="6CEFCE73" w14:textId="77777777" w:rsidR="00171CAA" w:rsidRDefault="00000000">
            <w:pPr>
              <w:pStyle w:val="Compact"/>
              <w:jc w:val="left"/>
            </w:pPr>
            <w:r>
              <w:t>12</w:t>
            </w:r>
          </w:p>
        </w:tc>
        <w:tc>
          <w:tcPr>
            <w:tcW w:w="0" w:type="auto"/>
          </w:tcPr>
          <w:p w14:paraId="46D00132" w14:textId="77777777" w:rsidR="00171CAA" w:rsidRDefault="00000000">
            <w:pPr>
              <w:pStyle w:val="Compact"/>
              <w:jc w:val="left"/>
            </w:pPr>
            <w:r>
              <w:t>equator - polar circle</w:t>
            </w:r>
          </w:p>
        </w:tc>
        <w:tc>
          <w:tcPr>
            <w:tcW w:w="0" w:type="auto"/>
          </w:tcPr>
          <w:p w14:paraId="34CAB8E6" w14:textId="77777777" w:rsidR="00171CAA" w:rsidRDefault="00000000">
            <w:pPr>
              <w:pStyle w:val="Compact"/>
              <w:jc w:val="left"/>
            </w:pPr>
            <w:r>
              <w:t>Gaussian function</w:t>
            </w:r>
          </w:p>
        </w:tc>
        <w:tc>
          <w:tcPr>
            <w:tcW w:w="0" w:type="auto"/>
          </w:tcPr>
          <w:p w14:paraId="6024324F" w14:textId="77777777" w:rsidR="00171CAA" w:rsidRDefault="00000000">
            <w:pPr>
              <w:pStyle w:val="Compact"/>
              <w:jc w:val="left"/>
            </w:pPr>
            <m:oMathPara>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m:oMathPara>
          </w:p>
        </w:tc>
      </w:tr>
      <w:tr w:rsidR="00171CAA" w14:paraId="5A01D6E2" w14:textId="77777777">
        <w:tc>
          <w:tcPr>
            <w:tcW w:w="0" w:type="auto"/>
          </w:tcPr>
          <w:p w14:paraId="22DED72A" w14:textId="77777777" w:rsidR="00171CAA" w:rsidRDefault="00000000">
            <w:pPr>
              <w:pStyle w:val="Compact"/>
              <w:jc w:val="left"/>
            </w:pPr>
            <w:r>
              <w:t>Cramwinckel et al. (2018)</w:t>
            </w:r>
          </w:p>
        </w:tc>
        <w:tc>
          <w:tcPr>
            <w:tcW w:w="0" w:type="auto"/>
          </w:tcPr>
          <w:p w14:paraId="59F13AB3" w14:textId="77777777" w:rsidR="00171CAA" w:rsidRDefault="00000000">
            <w:pPr>
              <w:pStyle w:val="Compact"/>
              <w:jc w:val="left"/>
            </w:pPr>
            <w:r>
              <w:t>EECO</w:t>
            </w:r>
          </w:p>
        </w:tc>
        <w:tc>
          <w:tcPr>
            <w:tcW w:w="0" w:type="auto"/>
          </w:tcPr>
          <w:p w14:paraId="1665DA11" w14:textId="77777777" w:rsidR="00171CAA" w:rsidRDefault="00000000">
            <w:pPr>
              <w:pStyle w:val="Compact"/>
              <w:jc w:val="left"/>
            </w:pPr>
            <w:r>
              <w:t>21 (±1)</w:t>
            </w:r>
          </w:p>
        </w:tc>
        <w:tc>
          <w:tcPr>
            <w:tcW w:w="0" w:type="auto"/>
          </w:tcPr>
          <w:p w14:paraId="5C6B8D60" w14:textId="77777777" w:rsidR="00171CAA" w:rsidRDefault="00000000">
            <w:pPr>
              <w:pStyle w:val="Compact"/>
              <w:jc w:val="left"/>
            </w:pPr>
            <w:r>
              <w:t>equator - deep water</w:t>
            </w:r>
          </w:p>
        </w:tc>
        <w:tc>
          <w:tcPr>
            <w:tcW w:w="0" w:type="auto"/>
          </w:tcPr>
          <w:p w14:paraId="251B757E" w14:textId="77777777" w:rsidR="00171CAA" w:rsidRDefault="00000000">
            <w:pPr>
              <w:pStyle w:val="Compact"/>
              <w:jc w:val="left"/>
            </w:pPr>
            <w:r>
              <w:t>-</w:t>
            </w:r>
          </w:p>
        </w:tc>
        <w:tc>
          <w:tcPr>
            <w:tcW w:w="0" w:type="auto"/>
          </w:tcPr>
          <w:p w14:paraId="29771F8B" w14:textId="77777777" w:rsidR="00171CAA" w:rsidRDefault="00000000">
            <w:pPr>
              <w:pStyle w:val="Compact"/>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r>
              <w:t xml:space="preserve">, deepwater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171CAA" w14:paraId="496789E7" w14:textId="77777777">
        <w:tc>
          <w:tcPr>
            <w:tcW w:w="0" w:type="auto"/>
          </w:tcPr>
          <w:p w14:paraId="139D8F92" w14:textId="77777777" w:rsidR="00171CAA" w:rsidRDefault="00000000">
            <w:pPr>
              <w:pStyle w:val="Compact"/>
              <w:jc w:val="left"/>
            </w:pPr>
            <w:r>
              <w:t>Evans et al. (2018)</w:t>
            </w:r>
          </w:p>
        </w:tc>
        <w:tc>
          <w:tcPr>
            <w:tcW w:w="0" w:type="auto"/>
          </w:tcPr>
          <w:p w14:paraId="1E9983FF" w14:textId="77777777" w:rsidR="00171CAA" w:rsidRDefault="00000000">
            <w:pPr>
              <w:pStyle w:val="Compact"/>
              <w:jc w:val="left"/>
            </w:pPr>
            <w:r>
              <w:t>EE</w:t>
            </w:r>
          </w:p>
        </w:tc>
        <w:tc>
          <w:tcPr>
            <w:tcW w:w="0" w:type="auto"/>
          </w:tcPr>
          <w:p w14:paraId="02698AB5" w14:textId="77777777" w:rsidR="00171CAA" w:rsidRDefault="00000000">
            <w:pPr>
              <w:pStyle w:val="Compact"/>
              <w:jc w:val="left"/>
            </w:pPr>
            <w:r>
              <w:t>20 (±3)</w:t>
            </w:r>
          </w:p>
        </w:tc>
        <w:tc>
          <w:tcPr>
            <w:tcW w:w="0" w:type="auto"/>
          </w:tcPr>
          <w:p w14:paraId="25FAF6A8" w14:textId="77777777" w:rsidR="00171CAA" w:rsidRDefault="00000000">
            <w:pPr>
              <w:pStyle w:val="Compact"/>
              <w:jc w:val="left"/>
            </w:pPr>
            <w:r>
              <w:t>tropics - deep water</w:t>
            </w:r>
          </w:p>
        </w:tc>
        <w:tc>
          <w:tcPr>
            <w:tcW w:w="0" w:type="auto"/>
          </w:tcPr>
          <w:p w14:paraId="27D547A7" w14:textId="77777777" w:rsidR="00171CAA" w:rsidRDefault="00000000">
            <w:pPr>
              <w:pStyle w:val="Compact"/>
              <w:jc w:val="left"/>
            </w:pPr>
            <w:r>
              <w:t>-</w:t>
            </w:r>
          </w:p>
        </w:tc>
        <w:tc>
          <w:tcPr>
            <w:tcW w:w="0" w:type="auto"/>
          </w:tcPr>
          <w:p w14:paraId="3C2A9A20" w14:textId="77777777" w:rsidR="00171CAA" w:rsidRDefault="00000000">
            <w:pPr>
              <w:pStyle w:val="Compact"/>
              <w:jc w:val="left"/>
            </w:pPr>
            <m:oMath>
              <m:sSub>
                <m:sSubPr>
                  <m:ctrlPr>
                    <w:rPr>
                      <w:rFonts w:ascii="Cambria Math" w:hAnsi="Cambria Math"/>
                    </w:rPr>
                  </m:ctrlPr>
                </m:sSubPr>
                <m:e>
                  <m:r>
                    <w:rPr>
                      <w:rFonts w:ascii="Cambria Math" w:hAnsi="Cambria Math"/>
                    </w:rPr>
                    <m:t>Δ</m:t>
                  </m:r>
                </m:e>
                <m:sub>
                  <m:r>
                    <w:rPr>
                      <w:rFonts w:ascii="Cambria Math" w:hAnsi="Cambria Math"/>
                    </w:rPr>
                    <m:t>47</m:t>
                  </m:r>
                </m:sub>
              </m:sSub>
            </m:oMath>
            <w:r>
              <w:t>, deepwater Mg/Ca</w:t>
            </w:r>
          </w:p>
        </w:tc>
      </w:tr>
      <w:tr w:rsidR="00171CAA" w14:paraId="0F981017" w14:textId="77777777">
        <w:tc>
          <w:tcPr>
            <w:tcW w:w="0" w:type="auto"/>
          </w:tcPr>
          <w:p w14:paraId="24223950" w14:textId="77777777" w:rsidR="00171CAA" w:rsidRDefault="00000000">
            <w:pPr>
              <w:pStyle w:val="Compact"/>
              <w:jc w:val="left"/>
            </w:pPr>
            <w:r>
              <w:t>Pross et al. (2012), as shown in Tierney et al. (2017)</w:t>
            </w:r>
          </w:p>
        </w:tc>
        <w:tc>
          <w:tcPr>
            <w:tcW w:w="0" w:type="auto"/>
          </w:tcPr>
          <w:p w14:paraId="4FFD7619" w14:textId="77777777" w:rsidR="00171CAA" w:rsidRDefault="00000000">
            <w:pPr>
              <w:pStyle w:val="Compact"/>
              <w:jc w:val="left"/>
            </w:pPr>
            <w:r>
              <w:t>EE</w:t>
            </w:r>
          </w:p>
        </w:tc>
        <w:tc>
          <w:tcPr>
            <w:tcW w:w="0" w:type="auto"/>
          </w:tcPr>
          <w:p w14:paraId="49A87439" w14:textId="77777777" w:rsidR="00171CAA" w:rsidRDefault="00000000">
            <w:pPr>
              <w:pStyle w:val="Compact"/>
              <w:jc w:val="left"/>
            </w:pPr>
            <w:r>
              <w:t>26</w:t>
            </w:r>
          </w:p>
        </w:tc>
        <w:tc>
          <w:tcPr>
            <w:tcW w:w="0" w:type="auto"/>
          </w:tcPr>
          <w:p w14:paraId="5E7F920F" w14:textId="77777777" w:rsidR="00171CAA" w:rsidRDefault="00000000">
            <w:pPr>
              <w:pStyle w:val="Compact"/>
              <w:jc w:val="left"/>
            </w:pPr>
            <w:r>
              <w:t>equator - polar circle</w:t>
            </w:r>
          </w:p>
        </w:tc>
        <w:tc>
          <w:tcPr>
            <w:tcW w:w="0" w:type="auto"/>
          </w:tcPr>
          <w:p w14:paraId="5F13441B" w14:textId="26ABF228" w:rsidR="00171CAA" w:rsidRDefault="00000000">
            <w:pPr>
              <w:pStyle w:val="Compact"/>
              <w:jc w:val="left"/>
            </w:pPr>
            <w:r>
              <w:t>climate model ensemble</w:t>
            </w:r>
            <w:del w:id="51" w:author="Author" w:date="2023-09-23T14:34:00Z">
              <w:r>
                <w:delText xml:space="preserve"> (GCM)</w:delText>
              </w:r>
            </w:del>
          </w:p>
        </w:tc>
        <w:tc>
          <w:tcPr>
            <w:tcW w:w="0" w:type="auto"/>
          </w:tcPr>
          <w:p w14:paraId="0128A6EA" w14:textId="77777777" w:rsidR="00171CAA" w:rsidRDefault="00000000">
            <w:pPr>
              <w:pStyle w:val="Compact"/>
              <w:jc w:val="left"/>
            </w:pPr>
            <w:r>
              <w:t>none (GCM simulations)</w:t>
            </w:r>
          </w:p>
        </w:tc>
      </w:tr>
      <w:tr w:rsidR="00171CAA" w14:paraId="33C9E1F0" w14:textId="77777777">
        <w:trPr>
          <w:ins w:id="52" w:author="Author" w:date="2023-09-23T14:34:00Z"/>
        </w:trPr>
        <w:tc>
          <w:tcPr>
            <w:tcW w:w="0" w:type="auto"/>
          </w:tcPr>
          <w:p w14:paraId="57ADF4DB" w14:textId="77777777" w:rsidR="00171CAA" w:rsidRDefault="00000000">
            <w:pPr>
              <w:pStyle w:val="Compact"/>
              <w:jc w:val="left"/>
              <w:rPr>
                <w:ins w:id="53" w:author="Author" w:date="2023-09-23T14:34:00Z"/>
              </w:rPr>
            </w:pPr>
            <w:ins w:id="54" w:author="Author" w:date="2023-09-23T14:34:00Z">
              <w:r>
                <w:t>Lunt et al. (2021)</w:t>
              </w:r>
            </w:ins>
          </w:p>
        </w:tc>
        <w:tc>
          <w:tcPr>
            <w:tcW w:w="0" w:type="auto"/>
          </w:tcPr>
          <w:p w14:paraId="47976B3C" w14:textId="77777777" w:rsidR="00171CAA" w:rsidRDefault="00000000">
            <w:pPr>
              <w:pStyle w:val="Compact"/>
              <w:jc w:val="left"/>
              <w:rPr>
                <w:ins w:id="55" w:author="Author" w:date="2023-09-23T14:34:00Z"/>
              </w:rPr>
            </w:pPr>
            <w:ins w:id="56" w:author="Author" w:date="2023-09-23T14:34:00Z">
              <w:r>
                <w:t>EECO</w:t>
              </w:r>
            </w:ins>
          </w:p>
        </w:tc>
        <w:tc>
          <w:tcPr>
            <w:tcW w:w="0" w:type="auto"/>
          </w:tcPr>
          <w:p w14:paraId="16F9ADB9" w14:textId="77777777" w:rsidR="00171CAA" w:rsidRDefault="00000000">
            <w:pPr>
              <w:pStyle w:val="Compact"/>
              <w:jc w:val="left"/>
              <w:rPr>
                <w:ins w:id="57" w:author="Author" w:date="2023-09-23T14:34:00Z"/>
              </w:rPr>
            </w:pPr>
            <w:ins w:id="58" w:author="Author" w:date="2023-09-23T14:34:00Z">
              <w:r>
                <w:t>18 - 26</w:t>
              </w:r>
            </w:ins>
          </w:p>
        </w:tc>
        <w:tc>
          <w:tcPr>
            <w:tcW w:w="0" w:type="auto"/>
          </w:tcPr>
          <w:p w14:paraId="038A4C48" w14:textId="77777777" w:rsidR="00171CAA" w:rsidRDefault="00000000">
            <w:pPr>
              <w:pStyle w:val="Compact"/>
              <w:jc w:val="left"/>
              <w:rPr>
                <w:ins w:id="59" w:author="Author" w:date="2023-09-23T14:34:00Z"/>
              </w:rPr>
            </w:pPr>
            <w:ins w:id="60" w:author="Author" w:date="2023-09-23T14:34:00Z">
              <w:r>
                <w:t>tropics - high latitude</w:t>
              </w:r>
            </w:ins>
          </w:p>
        </w:tc>
        <w:tc>
          <w:tcPr>
            <w:tcW w:w="0" w:type="auto"/>
          </w:tcPr>
          <w:p w14:paraId="6B9D10DD" w14:textId="77777777" w:rsidR="00171CAA" w:rsidRDefault="00000000">
            <w:pPr>
              <w:pStyle w:val="Compact"/>
              <w:jc w:val="left"/>
              <w:rPr>
                <w:ins w:id="61" w:author="Author" w:date="2023-09-23T14:34:00Z"/>
              </w:rPr>
            </w:pPr>
            <w:proofErr w:type="spellStart"/>
            <w:ins w:id="62" w:author="Author" w:date="2023-09-23T14:34:00Z">
              <w:r>
                <w:t>DeepMIP</w:t>
              </w:r>
              <w:proofErr w:type="spellEnd"/>
              <w:r>
                <w:t xml:space="preserve"> climate models</w:t>
              </w:r>
            </w:ins>
          </w:p>
        </w:tc>
        <w:tc>
          <w:tcPr>
            <w:tcW w:w="0" w:type="auto"/>
          </w:tcPr>
          <w:p w14:paraId="039CDCA9" w14:textId="77777777" w:rsidR="00171CAA" w:rsidRDefault="00000000">
            <w:pPr>
              <w:pStyle w:val="Compact"/>
              <w:jc w:val="left"/>
              <w:rPr>
                <w:ins w:id="63" w:author="Author" w:date="2023-09-23T14:34:00Z"/>
              </w:rPr>
            </w:pPr>
            <w:ins w:id="64" w:author="Author" w:date="2023-09-23T14:34:00Z">
              <w:r>
                <w:t>none (GCM simulations)</w:t>
              </w:r>
            </w:ins>
          </w:p>
        </w:tc>
      </w:tr>
    </w:tbl>
    <w:p w14:paraId="62ED83E9" w14:textId="77777777" w:rsidR="00171CAA" w:rsidRDefault="00000000">
      <w:pPr>
        <w:pStyle w:val="Heading1"/>
      </w:pPr>
      <w:bookmarkStart w:id="65" w:name="materials-methods"/>
      <w:bookmarkEnd w:id="14"/>
      <w:bookmarkEnd w:id="47"/>
      <w:r>
        <w:lastRenderedPageBreak/>
        <w:t>Materials &amp; Methods</w:t>
      </w:r>
    </w:p>
    <w:p w14:paraId="4CEA65AC" w14:textId="77777777" w:rsidR="00171CAA" w:rsidRDefault="00000000">
      <w:pPr>
        <w:pStyle w:val="Heading2"/>
      </w:pPr>
      <w:bookmarkStart w:id="66" w:name="geochemical-data"/>
      <w:r>
        <w:t>Geochemical data</w:t>
      </w:r>
    </w:p>
    <w:p w14:paraId="574B6421" w14:textId="626CB006" w:rsidR="00171CAA" w:rsidRDefault="00000000">
      <w:pPr>
        <w:pStyle w:val="FirstParagraph"/>
      </w:pPr>
      <w:r>
        <w:t xml:space="preserve">Geochemical </w:t>
      </w:r>
      <w:del w:id="67" w:author="Author" w:date="2023-09-23T14:34:00Z">
        <w:r>
          <w:delText>climate</w:delText>
        </w:r>
      </w:del>
      <w:ins w:id="68" w:author="Author" w:date="2023-09-23T14:34:00Z">
        <w:r>
          <w:t>climatic</w:t>
        </w:r>
      </w:ins>
      <w:r>
        <w:t xml:space="preserve"> proxy data were extracted from a latest Paleocene and early Eocene compilation (Hollis et al., 2019). This compilation provides </w:t>
      </w:r>
      <w:ins w:id="69" w:author="Author" w:date="2023-09-23T14:34:00Z">
        <w:r>
          <w:t xml:space="preserve">sea surface temperature </w:t>
        </w:r>
      </w:ins>
      <w:r>
        <w:t>data on four different geochemical proxies for reconstructing seawater temperature: δ</w:t>
      </w:r>
      <w:r>
        <w:rPr>
          <w:vertAlign w:val="superscript"/>
        </w:rPr>
        <w:t>18</w:t>
      </w:r>
      <w:r>
        <w:t>O, Δ</w:t>
      </w:r>
      <w:r>
        <w:rPr>
          <w:vertAlign w:val="subscript"/>
        </w:rPr>
        <w:t>47</w:t>
      </w:r>
      <w:r>
        <w:t>, Mg/Ca and TEX</w:t>
      </w:r>
      <w:r>
        <w:rPr>
          <w:vertAlign w:val="subscript"/>
        </w:rPr>
        <w:t>86</w:t>
      </w:r>
      <w:r>
        <w:t>. For our analyses, this dataset was restricted to the EECO (defined as 53.8</w:t>
      </w:r>
      <w:del w:id="70" w:author="Author" w:date="2023-09-23T14:34:00Z">
        <w:r>
          <w:delText xml:space="preserve"> – </w:delText>
        </w:r>
      </w:del>
      <w:ins w:id="71" w:author="Author" w:date="2023-09-23T14:34:00Z">
        <w:r>
          <w:t>–</w:t>
        </w:r>
      </w:ins>
      <w:r>
        <w:t xml:space="preserve">49.1 Ma) and samples </w:t>
      </w:r>
      <w:ins w:id="72" w:author="Author" w:date="2023-09-23T14:34:00Z">
        <w:r>
          <w:t xml:space="preserve">originating </w:t>
        </w:r>
      </w:ins>
      <w:r>
        <w:t xml:space="preserve">from </w:t>
      </w:r>
      <w:ins w:id="73" w:author="Author" w:date="2023-09-23T14:34:00Z">
        <w:r>
          <w:t xml:space="preserve">near </w:t>
        </w:r>
      </w:ins>
      <w:r>
        <w:t xml:space="preserve">the </w:t>
      </w:r>
      <w:del w:id="74" w:author="Author" w:date="2023-09-23T14:34:00Z">
        <w:r>
          <w:delText>continental shelf</w:delText>
        </w:r>
      </w:del>
      <w:ins w:id="75" w:author="Author" w:date="2023-09-23T14:34:00Z">
        <w:r>
          <w:t>ocean surface or mixed layer. Consequently, samples labelled as “thermocline</w:t>
        </w:r>
        <w:proofErr w:type="gramStart"/>
        <w:r>
          <w:t>”</w:t>
        </w:r>
        <w:proofErr w:type="gramEnd"/>
        <w:r>
          <w:t xml:space="preserve"> or “sub-thermocline” were excluded</w:t>
        </w:r>
      </w:ins>
      <w:r>
        <w:t>. Recrystallised δ</w:t>
      </w:r>
      <w:r>
        <w:rPr>
          <w:vertAlign w:val="superscript"/>
        </w:rPr>
        <w:t>18</w:t>
      </w:r>
      <w:r>
        <w:t>O samples were also excluded as secondary diagenetic calcite precipitated after deposition can bias isotope measurements and offset temperature values (Schrag, 1999). This filtering resulted in most δ</w:t>
      </w:r>
      <w:r>
        <w:rPr>
          <w:vertAlign w:val="superscript"/>
        </w:rPr>
        <w:t>18</w:t>
      </w:r>
      <w:r>
        <w:t>O samples being excluded from the dataset (retaining 8 out of 152). After data filtering, 308 geochemical proxy samples from 23 locations remained</w:t>
      </w:r>
      <w:del w:id="76" w:author="Author" w:date="2023-09-23T14:34:00Z">
        <w:r>
          <w:delText>.</w:delText>
        </w:r>
      </w:del>
      <w:ins w:id="77" w:author="Author" w:date="2023-09-23T14:34:00Z">
        <w:r>
          <w:t xml:space="preserve"> (Fig. 1).</w:t>
        </w:r>
      </w:ins>
      <w:r>
        <w:t xml:space="preserve"> For a detailed description of each proxy see Hollis et al. (2019).</w:t>
      </w:r>
    </w:p>
    <w:p w14:paraId="024D2E5E" w14:textId="77777777" w:rsidR="00171CAA" w:rsidRDefault="00000000">
      <w:pPr>
        <w:pStyle w:val="Heading2"/>
      </w:pPr>
      <w:bookmarkStart w:id="78" w:name="ecological-data"/>
      <w:bookmarkEnd w:id="66"/>
      <w:r>
        <w:t>Ecological data</w:t>
      </w:r>
    </w:p>
    <w:p w14:paraId="65F88099" w14:textId="6198E751" w:rsidR="00171CAA" w:rsidRDefault="00000000">
      <w:pPr>
        <w:pStyle w:val="FirstParagraph"/>
      </w:pPr>
      <w:r>
        <w:rPr>
          <w:b/>
          <w:bCs/>
        </w:rPr>
        <w:t>Coral reefs.</w:t>
      </w:r>
      <w:r>
        <w:t xml:space="preserve"> Today, shallow warm-water coral reefs are limited to tropical and subtropical latitudes (~34° N</w:t>
      </w:r>
      <w:del w:id="79" w:author="Author" w:date="2023-09-23T14:34:00Z">
        <w:r>
          <w:delText xml:space="preserve"> – </w:delText>
        </w:r>
      </w:del>
      <w:ins w:id="80" w:author="Author" w:date="2023-09-23T14:34:00Z">
        <w:r>
          <w:t>–</w:t>
        </w:r>
      </w:ins>
      <w:r>
        <w:t xml:space="preserve">32° S), with minimum sea surface temperature tolerances (~18°C) being the primary constraint on this distribution (Johannes et al., 1983; Kleypas et al., 1999; Yamano et al., 2001). As coral reefs reside at the upper thermal limit of the oceans today, their maximum sea surface temperature tolerance is less well-constrained, with some studies suggesting up to 35.6°C in the geological past (Jones et al., 2022). Nevertheless, coral reefs have frequently been recognised as tracers of past (sub-)tropical conditions (Ziegler et al., 1984; Kiessling, 2001). During the Eocene, coral communities and reefs expanded across tropical and temperate latitudes, with communities found up to </w:t>
      </w:r>
      <w:proofErr w:type="spellStart"/>
      <w:r>
        <w:t>palaeolatitudes</w:t>
      </w:r>
      <w:proofErr w:type="spellEnd"/>
      <w:r>
        <w:t xml:space="preserve"> of 43</w:t>
      </w:r>
      <w:del w:id="81" w:author="Author" w:date="2023-09-23T14:34:00Z">
        <w:r>
          <w:delText xml:space="preserve"> </w:delText>
        </w:r>
      </w:del>
      <w:r>
        <w:t>° N (Zamagni et al., 2012). Using a compilation of Paleocene</w:t>
      </w:r>
      <w:del w:id="82" w:author="Author" w:date="2023-09-23T14:34:00Z">
        <w:r>
          <w:delText xml:space="preserve"> – </w:delText>
        </w:r>
      </w:del>
      <w:ins w:id="83" w:author="Author" w:date="2023-09-23T14:34:00Z">
        <w:r>
          <w:t>–</w:t>
        </w:r>
      </w:ins>
      <w:r>
        <w:t>early Eocene coral reefs and community localities (Zamagni et al., 2012), we generated quantitative sea surface temperature estimates for the ECCO. To do so, we extracted localities from the compilation that are inferred to be Ilerdian (early Eocene) coral reefs, and that could be confidently assigned to the EECO. We excluded coral knobs and coral-bearing mounds which might have broader climatic limits than warm-water coral reef ecosystems. This filtering resulted in four unique coral reef localities remaining for the EECO, all of which conform to the modern latitudinal range of coral reefs (&lt;34° N). Subsequently, we used statistically derived temperature limits (minimum = 21°C, average = 27.6°C, maximum = 29.5°C) from the published literature (Kleypas et al., 1999) to define a normal probability distribution of potential temperature values for coral reef localities. This normal probability distribution was defined with a mean of 27.6</w:t>
      </w:r>
      <w:ins w:id="84" w:author="Author" w:date="2023-09-23T14:34:00Z">
        <w:r>
          <w:t>°C</w:t>
        </w:r>
      </w:ins>
      <w:r>
        <w:t xml:space="preserve"> and a standard deviation of 2.125</w:t>
      </w:r>
      <w:del w:id="85" w:author="Author" w:date="2023-09-23T14:34:00Z">
        <w:r>
          <w:delText>, placing 97.5%</w:delText>
        </w:r>
      </w:del>
      <w:ins w:id="86" w:author="Author" w:date="2023-09-23T14:34:00Z">
        <w:r>
          <w:t>°C, which places the minimum (21°C) at the lower end</w:t>
        </w:r>
      </w:ins>
      <w:r>
        <w:t xml:space="preserve"> of the </w:t>
      </w:r>
      <w:del w:id="87" w:author="Author" w:date="2023-09-23T14:34:00Z">
        <w:r>
          <w:delText>probability</w:delText>
        </w:r>
      </w:del>
      <w:ins w:id="88" w:author="Author" w:date="2023-09-23T14:34:00Z">
        <w:r>
          <w:t>95% highest</w:t>
        </w:r>
      </w:ins>
      <w:r>
        <w:t xml:space="preserve"> density </w:t>
      </w:r>
      <w:del w:id="89" w:author="Author" w:date="2023-09-23T14:34:00Z">
        <w:r>
          <w:delText xml:space="preserve">above </w:delText>
        </w:r>
        <w:r>
          <w:lastRenderedPageBreak/>
          <w:delText>the minimum</w:delText>
        </w:r>
      </w:del>
      <w:ins w:id="90" w:author="Author" w:date="2023-09-23T14:34:00Z">
        <w:r>
          <w:t>interval of that distribution</w:t>
        </w:r>
      </w:ins>
      <w:r>
        <w:t>. As the distribution of modern corals is skewed towards warmer temperatures, this approach results in 16.5% of the probability being placed on temperatures &gt; 29.5°C, allowing for the possibility that Eocene coral reefs were adapted to warmer conditions than present-day coral reefs.</w:t>
      </w:r>
    </w:p>
    <w:p w14:paraId="096A4D1F" w14:textId="41EEF800" w:rsidR="00171CAA" w:rsidRDefault="00000000">
      <w:pPr>
        <w:pStyle w:val="BodyText"/>
      </w:pPr>
      <w:r>
        <w:rPr>
          <w:b/>
          <w:bCs/>
        </w:rPr>
        <w:t>Mangroves.</w:t>
      </w:r>
      <w:r>
        <w:t xml:space="preserve"> Mangroves are distributed throughout the tropics and subtropics today. While factors besides sea surface temperatures (SST) influence the distribution of mangroves, empirical</w:t>
      </w:r>
      <w:del w:id="91" w:author="Author" w:date="2023-09-23T14:34:00Z">
        <w:r>
          <w:delText>,</w:delText>
        </w:r>
      </w:del>
      <w:r>
        <w:t xml:space="preserve"> lower temperature limits have been established for the genera </w:t>
      </w:r>
      <w:r>
        <w:rPr>
          <w:i/>
          <w:iCs/>
        </w:rPr>
        <w:t>Avicennia</w:t>
      </w:r>
      <w:r>
        <w:t xml:space="preserve"> (15.6°C) and </w:t>
      </w:r>
      <w:r>
        <w:rPr>
          <w:i/>
          <w:iCs/>
        </w:rPr>
        <w:t>Rhizophora</w:t>
      </w:r>
      <w:r>
        <w:t xml:space="preserve"> (20.7°C) (Quisthoudt et al., 2012). Both </w:t>
      </w:r>
      <w:r>
        <w:rPr>
          <w:i/>
          <w:iCs/>
        </w:rPr>
        <w:t>Avicennia</w:t>
      </w:r>
      <w:r>
        <w:t xml:space="preserve"> and members of the Rhizophoraceae family were widespread and co-occurred across tropical and temperate latitudes in the early Eocene. Only </w:t>
      </w:r>
      <w:r>
        <w:rPr>
          <w:i/>
          <w:iCs/>
        </w:rPr>
        <w:t>Avicennia</w:t>
      </w:r>
      <w:r>
        <w:t xml:space="preserve">, however, occurred at polar latitudes (Suan et al., 2017; Popescu et al., 2021). Assuming that Eocene members of these mangrove taxa conform to similar climatic requirements as their modern relatives, the presence and absence of </w:t>
      </w:r>
      <w:r>
        <w:rPr>
          <w:i/>
          <w:iCs/>
        </w:rPr>
        <w:t>Avicennia</w:t>
      </w:r>
      <w:r>
        <w:t xml:space="preserve"> and Rhizophoraceae pollen can be used as a palaeotemperature indicator. For this analysis, published mangrove occurrence data were taken from Popescu et al. (2021), and converted to quantitative temperature estimates. From this data, we identify two types of pollen assemblages which we ascribe different temperature distributions:</w:t>
      </w:r>
    </w:p>
    <w:p w14:paraId="4E1D5914" w14:textId="1061FB4F" w:rsidR="00171CAA" w:rsidRDefault="00000000">
      <w:pPr>
        <w:numPr>
          <w:ilvl w:val="0"/>
          <w:numId w:val="14"/>
        </w:numPr>
      </w:pPr>
      <w:r>
        <w:rPr>
          <w:i/>
          <w:iCs/>
        </w:rPr>
        <w:t>Avicennia</w:t>
      </w:r>
      <w:r>
        <w:t>-only assemblages (</w:t>
      </w:r>
      <m:oMath>
        <m:r>
          <w:rPr>
            <w:rFonts w:ascii="Cambria Math" w:hAnsi="Cambria Math"/>
          </w:rPr>
          <m:t>n</m:t>
        </m:r>
        <m:r>
          <m:rPr>
            <m:sty m:val="p"/>
          </m:rPr>
          <w:rPr>
            <w:rFonts w:ascii="Cambria Math" w:hAnsi="Cambria Math"/>
          </w:rPr>
          <m:t>=</m:t>
        </m:r>
        <m:r>
          <w:rPr>
            <w:rFonts w:ascii="Cambria Math" w:hAnsi="Cambria Math"/>
          </w:rPr>
          <m:t>2</m:t>
        </m:r>
      </m:oMath>
      <w:r>
        <w:t xml:space="preserve">): the absence of Rhizophoraceae is indicative of temperatures </w:t>
      </w:r>
      <w:del w:id="92" w:author="Author" w:date="2023-09-23T14:34:00Z">
        <w:r>
          <w:delText xml:space="preserve">being </w:delText>
        </w:r>
      </w:del>
      <w:r>
        <w:t xml:space="preserve">between 15.6°C (lower temperature limt of </w:t>
      </w:r>
      <w:r>
        <w:rPr>
          <w:i/>
          <w:iCs/>
        </w:rPr>
        <w:t>Avicennia</w:t>
      </w:r>
      <w:r>
        <w:t xml:space="preserve">) and 20.7°C (lower temperature limit of </w:t>
      </w:r>
      <w:r>
        <w:rPr>
          <w:i/>
          <w:iCs/>
        </w:rPr>
        <w:t>Rhizophora</w:t>
      </w:r>
      <w:r>
        <w:t xml:space="preserve">). However, a value of 22.5°C is </w:t>
      </w:r>
      <w:del w:id="93" w:author="Author" w:date="2023-09-23T14:34:00Z">
        <w:r>
          <w:delText>ascribed</w:delText>
        </w:r>
      </w:del>
      <w:ins w:id="94" w:author="Author" w:date="2023-09-23T14:34:00Z">
        <w:r>
          <w:t>assumed</w:t>
        </w:r>
      </w:ins>
      <w:r>
        <w:t xml:space="preserve"> as the upper temperature limit here as </w:t>
      </w:r>
      <w:r>
        <w:rPr>
          <w:i/>
          <w:iCs/>
        </w:rPr>
        <w:t>Rhizophora</w:t>
      </w:r>
      <w:r>
        <w:t xml:space="preserve"> is rare below this temperature. We define the </w:t>
      </w:r>
      <w:r>
        <w:rPr>
          <w:i/>
          <w:iCs/>
        </w:rPr>
        <w:t>Avicennia</w:t>
      </w:r>
      <w:r>
        <w:t>-only temperature distribution as a normal distribution with a mean of 19.05</w:t>
      </w:r>
      <w:ins w:id="95" w:author="Author" w:date="2023-09-23T14:34:00Z">
        <w:r>
          <w:t>°C</w:t>
        </w:r>
      </w:ins>
      <w:r>
        <w:t xml:space="preserve"> and a standard deviation of 1.725</w:t>
      </w:r>
      <w:ins w:id="96" w:author="Author" w:date="2023-09-23T14:34:00Z">
        <w:r>
          <w:t>°C</w:t>
        </w:r>
      </w:ins>
      <w:r>
        <w:t>, resulting in 95% of the probability density being placed within the temperature limits.</w:t>
      </w:r>
    </w:p>
    <w:p w14:paraId="56EF44A8" w14:textId="77777777" w:rsidR="00171CAA" w:rsidRDefault="00000000">
      <w:pPr>
        <w:numPr>
          <w:ilvl w:val="0"/>
          <w:numId w:val="14"/>
        </w:numPr>
      </w:pPr>
      <w:r>
        <w:rPr>
          <w:i/>
          <w:iCs/>
        </w:rPr>
        <w:t>Avicennia</w:t>
      </w:r>
      <w:r>
        <w:t xml:space="preserve"> and Rhizophoraceae assemblages (</w:t>
      </w:r>
      <m:oMath>
        <m:r>
          <w:rPr>
            <w:rFonts w:ascii="Cambria Math" w:hAnsi="Cambria Math"/>
          </w:rPr>
          <m:t>n</m:t>
        </m:r>
        <m:r>
          <m:rPr>
            <m:sty m:val="p"/>
          </m:rPr>
          <w:rPr>
            <w:rFonts w:ascii="Cambria Math" w:hAnsi="Cambria Math"/>
          </w:rPr>
          <m:t>=</m:t>
        </m:r>
        <m:r>
          <w:rPr>
            <w:rFonts w:ascii="Cambria Math" w:hAnsi="Cambria Math"/>
          </w:rPr>
          <m:t>5</m:t>
        </m:r>
      </m:oMath>
      <w:r>
        <w:t xml:space="preserve">): the presence of both groups suggests that the locality should have a minimum temperature of 20.7°C (lower temperature limit of </w:t>
      </w:r>
      <w:r>
        <w:rPr>
          <w:i/>
          <w:iCs/>
        </w:rPr>
        <w:t>Rhizophora</w:t>
      </w:r>
      <w:r>
        <w:t xml:space="preserve">). As the upper thermal limits of </w:t>
      </w:r>
      <w:r>
        <w:rPr>
          <w:i/>
          <w:iCs/>
        </w:rPr>
        <w:t>Aviciennia</w:t>
      </w:r>
      <w:r>
        <w:t xml:space="preserve"> and </w:t>
      </w:r>
      <w:r>
        <w:rPr>
          <w:i/>
          <w:iCs/>
        </w:rPr>
        <w:t>Rhizophora</w:t>
      </w:r>
      <w:r>
        <w:t xml:space="preserve"> are not well established in Quisthoudt et al. (2012), we assign the same maximum temperature limits (29.5°C) as coral reef localities, because mangroves are also widely distributed throughout tropical regions. Consequently, we define the temperature distribution for this locality as a normal distribution with a mean of 25.1</w:t>
      </w:r>
      <w:ins w:id="97" w:author="Author" w:date="2023-09-23T14:34:00Z">
        <w:r>
          <w:t>°C</w:t>
        </w:r>
      </w:ins>
      <w:r>
        <w:t xml:space="preserve"> and a standard deviation of 2.2</w:t>
      </w:r>
      <w:ins w:id="98" w:author="Author" w:date="2023-09-23T14:34:00Z">
        <w:r>
          <w:t>°C</w:t>
        </w:r>
      </w:ins>
      <w:r>
        <w:t>, with 95% probability density within the temperature limits.</w:t>
      </w:r>
    </w:p>
    <w:tbl>
      <w:tblPr>
        <w:tblStyle w:val="Table"/>
        <w:tblW w:w="5000" w:type="pct"/>
        <w:tblLook w:val="0000" w:firstRow="0" w:lastRow="0" w:firstColumn="0" w:lastColumn="0" w:noHBand="0" w:noVBand="0"/>
      </w:tblPr>
      <w:tblGrid>
        <w:gridCol w:w="9360"/>
      </w:tblGrid>
      <w:tr w:rsidR="00171CAA" w14:paraId="09D9872A" w14:textId="77777777">
        <w:tc>
          <w:tcPr>
            <w:tcW w:w="0" w:type="auto"/>
          </w:tcPr>
          <w:p w14:paraId="19F2AF83" w14:textId="77777777" w:rsidR="00BC1E8A" w:rsidRDefault="00000000">
            <w:pPr>
              <w:jc w:val="center"/>
              <w:rPr>
                <w:del w:id="99" w:author="Author" w:date="2023-09-23T14:34:00Z"/>
              </w:rPr>
            </w:pPr>
            <w:bookmarkStart w:id="100" w:name="fig-1"/>
            <w:del w:id="101" w:author="Author" w:date="2023-09-23T14:34:00Z">
              <w:r>
                <w:rPr>
                  <w:noProof/>
                </w:rPr>
                <w:lastRenderedPageBreak/>
                <w:drawing>
                  <wp:inline distT="0" distB="0" distL="0" distR="0" wp14:anchorId="0E43F5B5" wp14:editId="6035CE4F">
                    <wp:extent cx="5399999" cy="3239542"/>
                    <wp:effectExtent l="0" t="0" r="0" b="0"/>
                    <wp:docPr id="47031781" name="Picture 47031781"/>
                    <wp:cNvGraphicFramePr/>
                    <a:graphic xmlns:a="http://schemas.openxmlformats.org/drawingml/2006/main">
                      <a:graphicData uri="http://schemas.openxmlformats.org/drawingml/2006/picture">
                        <pic:pic xmlns:pic="http://schemas.openxmlformats.org/drawingml/2006/picture">
                          <pic:nvPicPr>
                            <pic:cNvPr id="26" name="Picture" descr="../figures/fig_1.png"/>
                            <pic:cNvPicPr>
                              <a:picLocks noChangeAspect="1" noChangeArrowheads="1"/>
                            </pic:cNvPicPr>
                          </pic:nvPicPr>
                          <pic:blipFill>
                            <a:blip r:embed="rId7"/>
                            <a:stretch>
                              <a:fillRect/>
                            </a:stretch>
                          </pic:blipFill>
                          <pic:spPr bwMode="auto">
                            <a:xfrm>
                              <a:off x="0" y="0"/>
                              <a:ext cx="5399999" cy="3239542"/>
                            </a:xfrm>
                            <a:prstGeom prst="rect">
                              <a:avLst/>
                            </a:prstGeom>
                            <a:noFill/>
                            <a:ln w="9525">
                              <a:noFill/>
                              <a:headEnd/>
                              <a:tailEnd/>
                            </a:ln>
                          </pic:spPr>
                        </pic:pic>
                      </a:graphicData>
                    </a:graphic>
                  </wp:inline>
                </w:drawing>
              </w:r>
            </w:del>
          </w:p>
          <w:p w14:paraId="3429CC8E" w14:textId="77777777" w:rsidR="00171CAA" w:rsidRDefault="00000000">
            <w:pPr>
              <w:jc w:val="center"/>
              <w:rPr>
                <w:ins w:id="102" w:author="Author" w:date="2023-09-23T14:34:00Z"/>
              </w:rPr>
            </w:pPr>
            <w:ins w:id="103" w:author="Author" w:date="2023-09-23T14:34:00Z">
              <w:r>
                <w:rPr>
                  <w:noProof/>
                </w:rPr>
                <w:drawing>
                  <wp:inline distT="0" distB="0" distL="0" distR="0" wp14:anchorId="6AD0DB8C" wp14:editId="698378FA">
                    <wp:extent cx="5399999" cy="3239542"/>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6" name="Picture" descr="../figures/fig_1_revised.png"/>
                            <pic:cNvPicPr>
                              <a:picLocks noChangeAspect="1" noChangeArrowheads="1"/>
                            </pic:cNvPicPr>
                          </pic:nvPicPr>
                          <pic:blipFill>
                            <a:blip r:embed="rId8"/>
                            <a:stretch>
                              <a:fillRect/>
                            </a:stretch>
                          </pic:blipFill>
                          <pic:spPr bwMode="auto">
                            <a:xfrm>
                              <a:off x="0" y="0"/>
                              <a:ext cx="5399999" cy="3239542"/>
                            </a:xfrm>
                            <a:prstGeom prst="rect">
                              <a:avLst/>
                            </a:prstGeom>
                            <a:noFill/>
                            <a:ln w="9525">
                              <a:noFill/>
                              <a:headEnd/>
                              <a:tailEnd/>
                            </a:ln>
                          </pic:spPr>
                        </pic:pic>
                      </a:graphicData>
                    </a:graphic>
                  </wp:inline>
                </w:drawing>
              </w:r>
            </w:ins>
          </w:p>
          <w:p w14:paraId="4299302A" w14:textId="77777777" w:rsidR="00171CAA" w:rsidRDefault="00000000">
            <w:pPr>
              <w:pStyle w:val="ImageCaption"/>
              <w:spacing w:before="200"/>
              <w:jc w:val="left"/>
            </w:pPr>
            <w:r>
              <w:t xml:space="preserve">Figure 1: </w:t>
            </w:r>
            <w:proofErr w:type="spellStart"/>
            <w:r>
              <w:t>Palaeogeographic</w:t>
            </w:r>
            <w:proofErr w:type="spellEnd"/>
            <w:r>
              <w:t xml:space="preserve"> distribution of the geochemical and ecological data compilation used in this study.  Map is presented in the Robinson projection (ESRI:54030).</w:t>
            </w:r>
          </w:p>
        </w:tc>
        <w:bookmarkEnd w:id="100"/>
      </w:tr>
    </w:tbl>
    <w:p w14:paraId="792309CE" w14:textId="77777777" w:rsidR="00171CAA" w:rsidRDefault="00000000">
      <w:pPr>
        <w:pStyle w:val="Heading2"/>
      </w:pPr>
      <w:bookmarkStart w:id="104" w:name="palaeogeographic-reconstruction"/>
      <w:bookmarkEnd w:id="78"/>
      <w:r>
        <w:t>Palaeogeographic reconstruction</w:t>
      </w:r>
    </w:p>
    <w:p w14:paraId="503C22D7" w14:textId="0B389753" w:rsidR="00171CAA" w:rsidRDefault="00000000">
      <w:pPr>
        <w:pStyle w:val="FirstParagraph"/>
      </w:pPr>
      <w:r>
        <w:t xml:space="preserve">The palaeogeographic distribution of geochemical and ecological data was reconstructed using the Merdith et al. (2021) </w:t>
      </w:r>
      <w:del w:id="105" w:author="Author" w:date="2023-09-23T14:34:00Z">
        <w:r>
          <w:delText>plate rotation model</w:delText>
        </w:r>
      </w:del>
      <w:ins w:id="106" w:author="Author" w:date="2023-09-23T14:34:00Z">
        <w:r>
          <w:t>Global Plate Model</w:t>
        </w:r>
      </w:ins>
      <w:r>
        <w:t xml:space="preserve"> via the </w:t>
      </w:r>
      <w:proofErr w:type="spellStart"/>
      <w:r>
        <w:t>palaeoverse</w:t>
      </w:r>
      <w:proofErr w:type="spellEnd"/>
      <w:r>
        <w:t xml:space="preserve"> R package (version 1.2.0, Jones et </w:t>
      </w:r>
      <w:r>
        <w:lastRenderedPageBreak/>
        <w:t>al., 2023). The midpoint age of the EECO (51.2 Ma), along with the present-day coordinates of geochemical and ecological data, were used for palaeogeographic reconstruction.</w:t>
      </w:r>
    </w:p>
    <w:p w14:paraId="2E116773" w14:textId="77777777" w:rsidR="00171CAA" w:rsidRDefault="00000000">
      <w:pPr>
        <w:pStyle w:val="Heading2"/>
      </w:pPr>
      <w:bookmarkStart w:id="107" w:name="bayesian-framework"/>
      <w:bookmarkEnd w:id="104"/>
      <w:r>
        <w:t>Bayesian framework</w:t>
      </w:r>
    </w:p>
    <w:p w14:paraId="6CBA7C58" w14:textId="77777777" w:rsidR="00171CAA" w:rsidRDefault="00000000">
      <w:pPr>
        <w:pStyle w:val="FirstParagraph"/>
      </w:pPr>
      <w:r>
        <w:rPr>
          <w:b/>
          <w:bCs/>
        </w:rPr>
        <w:t>Model structure.</w:t>
      </w:r>
      <w:r>
        <w:t xml:space="preserve"> We model the mean temperature (</w:t>
      </w:r>
      <m:oMath>
        <m:r>
          <w:rPr>
            <w:rFonts w:ascii="Cambria Math" w:hAnsi="Cambria Math"/>
          </w:rPr>
          <m:t>μ</m:t>
        </m:r>
      </m:oMath>
      <w:r>
        <w:t xml:space="preserve">) at location </w:t>
      </w:r>
      <m:oMath>
        <m:r>
          <w:rPr>
            <w:rFonts w:ascii="Cambria Math" w:hAnsi="Cambria Math"/>
          </w:rPr>
          <m:t>j</m:t>
        </m:r>
      </m:oMath>
      <w:r>
        <w:t xml:space="preserve"> as a function of absolute latitude (</w:t>
      </w:r>
      <m:oMath>
        <m:r>
          <w:rPr>
            <w:rFonts w:ascii="Cambria Math" w:hAnsi="Cambria Math"/>
          </w:rPr>
          <m:t>abs</m:t>
        </m:r>
        <m:d>
          <m:dPr>
            <m:ctrlPr>
              <w:rPr>
                <w:rFonts w:ascii="Cambria Math" w:hAnsi="Cambria Math"/>
              </w:rPr>
            </m:ctrlPr>
          </m:dPr>
          <m:e>
            <m:r>
              <w:rPr>
                <w:rFonts w:ascii="Cambria Math" w:hAnsi="Cambria Math"/>
              </w:rPr>
              <m:t>l</m:t>
            </m:r>
          </m:e>
        </m:d>
      </m:oMath>
      <w:r>
        <w:t>) with a logistic regression (also known as “growth curve” or “Richard’s curve”) of the form:</w:t>
      </w:r>
    </w:p>
    <w:bookmarkStart w:id="108" w:name="eq-mu"/>
    <w:p w14:paraId="49412671"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e>
          </m:d>
        </m:oMath>
      </m:oMathPara>
      <w:bookmarkEnd w:id="108"/>
    </w:p>
    <w:bookmarkStart w:id="109" w:name="eq-nu"/>
    <w:p w14:paraId="636C9B3C" w14:textId="151210D7"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A </m:t>
          </m:r>
          <m:r>
            <m:rPr>
              <m:sty m:val="p"/>
            </m:rPr>
            <w:rPr>
              <w:rFonts w:ascii="Cambria Math" w:hAnsi="Cambria Math"/>
            </w:rPr>
            <m:t>+</m:t>
          </m:r>
          <m:f>
            <m:fPr>
              <m:ctrlPr>
                <w:del w:id="110" w:author="Author" w:date="2023-09-23T14:34:00Z">
                  <w:rPr>
                    <w:rFonts w:ascii="Cambria Math" w:hAnsi="Cambria Math"/>
                  </w:rPr>
                </w:del>
              </m:ctrlPr>
            </m:fPr>
            <m:num>
              <m:r>
                <w:del w:id="111" w:author="Author" w:date="2023-09-23T14:34:00Z">
                  <w:rPr>
                    <w:rFonts w:ascii="Cambria Math" w:hAnsi="Cambria Math"/>
                  </w:rPr>
                  <m:t>K</m:t>
                </w:del>
              </m:r>
              <m:r>
                <w:del w:id="112" w:author="Author" w:date="2023-09-23T14:34:00Z">
                  <m:rPr>
                    <m:sty m:val="p"/>
                  </m:rPr>
                  <w:rPr>
                    <w:rFonts w:ascii="Cambria Math" w:hAnsi="Cambria Math"/>
                  </w:rPr>
                  <m:t>-</m:t>
                </w:del>
              </m:r>
              <m:r>
                <w:del w:id="113" w:author="Author" w:date="2023-09-23T14:34:00Z">
                  <w:rPr>
                    <w:rFonts w:ascii="Cambria Math" w:hAnsi="Cambria Math"/>
                  </w:rPr>
                  <m:t>A</m:t>
                </w:del>
              </m:r>
            </m:num>
            <m:den>
              <m:sSup>
                <m:sSupPr>
                  <m:ctrlPr>
                    <w:del w:id="114" w:author="Author" w:date="2023-09-23T14:34:00Z">
                      <w:rPr>
                        <w:rFonts w:ascii="Cambria Math" w:hAnsi="Cambria Math"/>
                      </w:rPr>
                    </w:del>
                  </m:ctrlPr>
                </m:sSupPr>
                <m:e>
                  <m:r>
                    <w:del w:id="115" w:author="Author" w:date="2023-09-23T14:34:00Z">
                      <w:rPr>
                        <w:rFonts w:ascii="Cambria Math" w:hAnsi="Cambria Math"/>
                      </w:rPr>
                      <m:t>e</m:t>
                    </w:del>
                  </m:r>
                </m:e>
                <m:sup>
                  <m:r>
                    <w:del w:id="116" w:author="Author" w:date="2023-09-23T14:34:00Z">
                      <w:rPr>
                        <w:rFonts w:ascii="Cambria Math" w:hAnsi="Cambria Math"/>
                      </w:rPr>
                      <m:t>B</m:t>
                    </w:del>
                  </m:r>
                  <m:d>
                    <m:dPr>
                      <m:ctrlPr>
                        <w:del w:id="117" w:author="Author" w:date="2023-09-23T14:34:00Z">
                          <w:rPr>
                            <w:rFonts w:ascii="Cambria Math" w:hAnsi="Cambria Math"/>
                          </w:rPr>
                        </w:del>
                      </m:ctrlPr>
                    </m:dPr>
                    <m:e>
                      <m:r>
                        <w:del w:id="118" w:author="Author" w:date="2023-09-23T14:34:00Z">
                          <w:rPr>
                            <w:rFonts w:ascii="Cambria Math" w:hAnsi="Cambria Math"/>
                          </w:rPr>
                          <m:t>abs</m:t>
                        </w:del>
                      </m:r>
                      <m:d>
                        <m:dPr>
                          <m:ctrlPr>
                            <w:del w:id="119" w:author="Author" w:date="2023-09-23T14:34:00Z">
                              <w:rPr>
                                <w:rFonts w:ascii="Cambria Math" w:hAnsi="Cambria Math"/>
                              </w:rPr>
                            </w:del>
                          </m:ctrlPr>
                        </m:dPr>
                        <m:e>
                          <m:sSub>
                            <m:sSubPr>
                              <m:ctrlPr>
                                <w:del w:id="120" w:author="Author" w:date="2023-09-23T14:34:00Z">
                                  <w:rPr>
                                    <w:rFonts w:ascii="Cambria Math" w:hAnsi="Cambria Math"/>
                                  </w:rPr>
                                </w:del>
                              </m:ctrlPr>
                            </m:sSubPr>
                            <m:e>
                              <m:r>
                                <w:del w:id="121" w:author="Author" w:date="2023-09-23T14:34:00Z">
                                  <w:rPr>
                                    <w:rFonts w:ascii="Cambria Math" w:hAnsi="Cambria Math"/>
                                  </w:rPr>
                                  <m:t>l</m:t>
                                </w:del>
                              </m:r>
                            </m:e>
                            <m:sub>
                              <m:r>
                                <w:del w:id="122" w:author="Author" w:date="2023-09-23T14:34:00Z">
                                  <w:rPr>
                                    <w:rFonts w:ascii="Cambria Math" w:hAnsi="Cambria Math"/>
                                  </w:rPr>
                                  <m:t>j</m:t>
                                </w:del>
                              </m:r>
                            </m:sub>
                          </m:sSub>
                        </m:e>
                      </m:d>
                      <m:r>
                        <w:del w:id="123" w:author="Author" w:date="2023-09-23T14:34:00Z">
                          <m:rPr>
                            <m:sty m:val="p"/>
                          </m:rPr>
                          <w:rPr>
                            <w:rFonts w:ascii="Cambria Math" w:hAnsi="Cambria Math"/>
                          </w:rPr>
                          <m:t>-</m:t>
                        </w:del>
                      </m:r>
                      <m:r>
                        <w:del w:id="124" w:author="Author" w:date="2023-09-23T14:34:00Z">
                          <w:rPr>
                            <w:rFonts w:ascii="Cambria Math" w:hAnsi="Cambria Math"/>
                          </w:rPr>
                          <m:t>M</m:t>
                        </w:del>
                      </m:r>
                    </m:e>
                  </m:d>
                </m:sup>
              </m:sSup>
            </m:den>
          </m:f>
          <m:f>
            <m:fPr>
              <m:ctrlPr>
                <w:ins w:id="125" w:author="Author" w:date="2023-09-23T14:34:00Z">
                  <w:rPr>
                    <w:rFonts w:ascii="Cambria Math" w:hAnsi="Cambria Math"/>
                  </w:rPr>
                </w:ins>
              </m:ctrlPr>
            </m:fPr>
            <m:num>
              <m:r>
                <w:ins w:id="126" w:author="Author" w:date="2023-09-23T14:34:00Z">
                  <w:rPr>
                    <w:rFonts w:ascii="Cambria Math" w:hAnsi="Cambria Math"/>
                  </w:rPr>
                  <m:t>K</m:t>
                </w:ins>
              </m:r>
              <m:r>
                <w:ins w:id="127" w:author="Author" w:date="2023-09-23T14:34:00Z">
                  <m:rPr>
                    <m:sty m:val="p"/>
                  </m:rPr>
                  <w:rPr>
                    <w:rFonts w:ascii="Cambria Math" w:hAnsi="Cambria Math"/>
                  </w:rPr>
                  <m:t>-</m:t>
                </w:ins>
              </m:r>
              <m:r>
                <w:ins w:id="128" w:author="Author" w:date="2023-09-23T14:34:00Z">
                  <w:rPr>
                    <w:rFonts w:ascii="Cambria Math" w:hAnsi="Cambria Math"/>
                  </w:rPr>
                  <m:t>A</m:t>
                </w:ins>
              </m:r>
            </m:num>
            <m:den>
              <m:r>
                <w:ins w:id="129" w:author="Author" w:date="2023-09-23T14:34:00Z">
                  <w:rPr>
                    <w:rFonts w:ascii="Cambria Math" w:hAnsi="Cambria Math"/>
                  </w:rPr>
                  <m:t>1</m:t>
                </w:ins>
              </m:r>
              <m:r>
                <w:ins w:id="130" w:author="Author" w:date="2023-09-23T14:34:00Z">
                  <m:rPr>
                    <m:sty m:val="p"/>
                  </m:rPr>
                  <w:rPr>
                    <w:rFonts w:ascii="Cambria Math" w:hAnsi="Cambria Math"/>
                  </w:rPr>
                  <m:t>+</m:t>
                </w:ins>
              </m:r>
              <m:sSup>
                <m:sSupPr>
                  <m:ctrlPr>
                    <w:ins w:id="131" w:author="Author" w:date="2023-09-23T14:34:00Z">
                      <w:rPr>
                        <w:rFonts w:ascii="Cambria Math" w:hAnsi="Cambria Math"/>
                      </w:rPr>
                    </w:ins>
                  </m:ctrlPr>
                </m:sSupPr>
                <m:e>
                  <m:r>
                    <w:ins w:id="132" w:author="Author" w:date="2023-09-23T14:34:00Z">
                      <w:rPr>
                        <w:rFonts w:ascii="Cambria Math" w:hAnsi="Cambria Math"/>
                      </w:rPr>
                      <m:t>e</m:t>
                    </w:ins>
                  </m:r>
                </m:e>
                <m:sup>
                  <m:r>
                    <w:ins w:id="133" w:author="Author" w:date="2023-09-23T14:34:00Z">
                      <w:rPr>
                        <w:rFonts w:ascii="Cambria Math" w:hAnsi="Cambria Math"/>
                      </w:rPr>
                      <m:t>B</m:t>
                    </w:ins>
                  </m:r>
                  <m:d>
                    <m:dPr>
                      <m:ctrlPr>
                        <w:ins w:id="134" w:author="Author" w:date="2023-09-23T14:34:00Z">
                          <w:rPr>
                            <w:rFonts w:ascii="Cambria Math" w:hAnsi="Cambria Math"/>
                          </w:rPr>
                        </w:ins>
                      </m:ctrlPr>
                    </m:dPr>
                    <m:e>
                      <m:r>
                        <w:ins w:id="135" w:author="Author" w:date="2023-09-23T14:34:00Z">
                          <w:rPr>
                            <w:rFonts w:ascii="Cambria Math" w:hAnsi="Cambria Math"/>
                          </w:rPr>
                          <m:t>abs</m:t>
                        </w:ins>
                      </m:r>
                      <m:d>
                        <m:dPr>
                          <m:ctrlPr>
                            <w:ins w:id="136" w:author="Author" w:date="2023-09-23T14:34:00Z">
                              <w:rPr>
                                <w:rFonts w:ascii="Cambria Math" w:hAnsi="Cambria Math"/>
                              </w:rPr>
                            </w:ins>
                          </m:ctrlPr>
                        </m:dPr>
                        <m:e>
                          <m:sSub>
                            <m:sSubPr>
                              <m:ctrlPr>
                                <w:ins w:id="137" w:author="Author" w:date="2023-09-23T14:34:00Z">
                                  <w:rPr>
                                    <w:rFonts w:ascii="Cambria Math" w:hAnsi="Cambria Math"/>
                                  </w:rPr>
                                </w:ins>
                              </m:ctrlPr>
                            </m:sSubPr>
                            <m:e>
                              <m:r>
                                <w:ins w:id="138" w:author="Author" w:date="2023-09-23T14:34:00Z">
                                  <w:rPr>
                                    <w:rFonts w:ascii="Cambria Math" w:hAnsi="Cambria Math"/>
                                  </w:rPr>
                                  <m:t>l</m:t>
                                </w:ins>
                              </m:r>
                            </m:e>
                            <m:sub>
                              <m:r>
                                <w:ins w:id="139" w:author="Author" w:date="2023-09-23T14:34:00Z">
                                  <w:rPr>
                                    <w:rFonts w:ascii="Cambria Math" w:hAnsi="Cambria Math"/>
                                  </w:rPr>
                                  <m:t>j</m:t>
                                </w:ins>
                              </m:r>
                            </m:sub>
                          </m:sSub>
                        </m:e>
                      </m:d>
                      <m:r>
                        <w:ins w:id="140" w:author="Author" w:date="2023-09-23T14:34:00Z">
                          <m:rPr>
                            <m:sty m:val="p"/>
                          </m:rPr>
                          <w:rPr>
                            <w:rFonts w:ascii="Cambria Math" w:hAnsi="Cambria Math"/>
                          </w:rPr>
                          <m:t>-</m:t>
                        </w:ins>
                      </m:r>
                      <m:r>
                        <w:ins w:id="141" w:author="Author" w:date="2023-09-23T14:34:00Z">
                          <w:rPr>
                            <w:rFonts w:ascii="Cambria Math" w:hAnsi="Cambria Math"/>
                          </w:rPr>
                          <m:t>M</m:t>
                        </w:ins>
                      </m:r>
                    </m:e>
                  </m:d>
                </m:sup>
              </m:sSup>
            </m:den>
          </m:f>
          <m:r>
            <w:rPr>
              <w:rFonts w:ascii="Cambria Math" w:hAnsi="Cambria Math"/>
            </w:rPr>
            <m:t> </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2</m:t>
              </m:r>
            </m:e>
          </m:d>
        </m:oMath>
      </m:oMathPara>
      <w:bookmarkEnd w:id="109"/>
    </w:p>
    <w:p w14:paraId="588C32FF" w14:textId="77777777" w:rsidR="00171CAA" w:rsidRDefault="00000000">
      <w:pPr>
        <w:pStyle w:val="FirstParagraph"/>
      </w:pPr>
      <w:r>
        <w:t xml:space="preserve">where </w:t>
      </w:r>
      <m:oMath>
        <m:r>
          <w:rPr>
            <w:rFonts w:ascii="Cambria Math" w:hAnsi="Cambria Math"/>
          </w:rPr>
          <m:t>A</m:t>
        </m:r>
      </m:oMath>
      <w:r>
        <w:t xml:space="preserve"> and </w:t>
      </w:r>
      <m:oMath>
        <m:r>
          <w:rPr>
            <w:rFonts w:ascii="Cambria Math" w:hAnsi="Cambria Math"/>
          </w:rPr>
          <m:t>K</m:t>
        </m:r>
      </m:oMath>
      <w:r>
        <w:t xml:space="preserve"> denote the lower and upper asymptote, respectively, </w:t>
      </w:r>
      <m:oMath>
        <m:r>
          <w:rPr>
            <w:rFonts w:ascii="Cambria Math" w:hAnsi="Cambria Math"/>
          </w:rPr>
          <m:t>M</m:t>
        </m:r>
      </m:oMath>
      <w:r>
        <w:t xml:space="preserve"> specifies the latitude of maximal growth, i.e. the latitude around which temperature falls most steeply with latitude, </w:t>
      </w:r>
      <m:oMath>
        <m:r>
          <w:rPr>
            <w:rFonts w:ascii="Cambria Math" w:hAnsi="Cambria Math"/>
          </w:rPr>
          <m:t>B</m:t>
        </m:r>
      </m:oMath>
      <w:r>
        <w:t xml:space="preserve"> denotes the growth rate, </w:t>
      </w:r>
      <m:oMath>
        <m:r>
          <w:rPr>
            <w:rFonts w:ascii="Cambria Math" w:hAnsi="Cambria Math"/>
          </w:rPr>
          <m:t>σ</m:t>
        </m:r>
      </m:oMath>
      <w:r>
        <w:t xml:space="preserve"> denotes the residual standard deviation, and </w:t>
      </w:r>
      <m:oMath>
        <m:r>
          <w:rPr>
            <w:rFonts w:ascii="Cambria Math" w:hAnsi="Cambria Math"/>
          </w:rPr>
          <m:t>n</m:t>
        </m:r>
      </m:oMath>
      <w:r>
        <w:t xml:space="preserve"> denotes the number of locations.</w:t>
      </w:r>
    </w:p>
    <w:p w14:paraId="158D578D" w14:textId="77777777" w:rsidR="00171CAA" w:rsidRDefault="00000000">
      <w:pPr>
        <w:pStyle w:val="BodyText"/>
        <w:rPr>
          <w:ins w:id="142" w:author="Author" w:date="2023-09-23T14:34:00Z"/>
        </w:rPr>
      </w:pPr>
      <w:ins w:id="143" w:author="Author" w:date="2023-09-23T14:34:00Z">
        <w:r>
          <w:t xml:space="preserve">We use this </w:t>
        </w:r>
        <w:proofErr w:type="spellStart"/>
        <w:r>
          <w:t>generalised</w:t>
        </w:r>
        <w:proofErr w:type="spellEnd"/>
        <w:r>
          <w:t xml:space="preserve"> logistic function because it can follow the equatorial and polar asymptotes observed in the modern, latitudinal SST gradient, but can also accommodate a variety of other shapes, while consisting of only four shape parameters. This flexibility is primarily achieved by shifting the location of the curve along the latitudinal axis by varying </w:t>
        </w:r>
      </w:ins>
      <m:oMath>
        <m:r>
          <w:ins w:id="144" w:author="Author" w:date="2023-09-23T14:34:00Z">
            <w:rPr>
              <w:rFonts w:ascii="Cambria Math" w:hAnsi="Cambria Math"/>
            </w:rPr>
            <m:t>M</m:t>
          </w:ins>
        </m:r>
      </m:oMath>
      <w:ins w:id="145" w:author="Author" w:date="2023-09-23T14:34:00Z">
        <w:r>
          <w:t xml:space="preserve">, and by altering the steepness of the curve by varying </w:t>
        </w:r>
      </w:ins>
      <m:oMath>
        <m:r>
          <w:ins w:id="146" w:author="Author" w:date="2023-09-23T14:34:00Z">
            <w:rPr>
              <w:rFonts w:ascii="Cambria Math" w:hAnsi="Cambria Math"/>
            </w:rPr>
            <m:t>B</m:t>
          </w:ins>
        </m:r>
      </m:oMath>
      <w:ins w:id="147" w:author="Author" w:date="2023-09-23T14:34:00Z">
        <w:r>
          <w:t xml:space="preserve">. For example, one limb of a second-order polynomial as in Bijl et al. (2009) can be approximated by increasing </w:t>
        </w:r>
      </w:ins>
      <m:oMath>
        <m:r>
          <w:ins w:id="148" w:author="Author" w:date="2023-09-23T14:34:00Z">
            <w:rPr>
              <w:rFonts w:ascii="Cambria Math" w:hAnsi="Cambria Math"/>
            </w:rPr>
            <m:t>M</m:t>
          </w:ins>
        </m:r>
      </m:oMath>
      <w:ins w:id="149" w:author="Author" w:date="2023-09-23T14:34:00Z">
        <w:r>
          <w:t xml:space="preserve"> towards high </w:t>
        </w:r>
        <w:proofErr w:type="gramStart"/>
        <w:r>
          <w:t>latitudes, and</w:t>
        </w:r>
        <w:proofErr w:type="gramEnd"/>
        <w:r>
          <w:t xml:space="preserve"> decreasing </w:t>
        </w:r>
      </w:ins>
      <m:oMath>
        <m:r>
          <w:ins w:id="150" w:author="Author" w:date="2023-09-23T14:34:00Z">
            <w:rPr>
              <w:rFonts w:ascii="Cambria Math" w:hAnsi="Cambria Math"/>
            </w:rPr>
            <m:t>B</m:t>
          </w:ins>
        </m:r>
      </m:oMath>
      <w:ins w:id="151" w:author="Author" w:date="2023-09-23T14:34:00Z">
        <w:r>
          <w:t xml:space="preserve"> to reduce the steepness of the curve. The model is designed for modelling the average gradient across both hemispheres, but can also be applied to individual hemispheres, to assess hemispherical differences (see Fig. S4).</w:t>
        </w:r>
      </w:ins>
    </w:p>
    <w:p w14:paraId="6A6479D0" w14:textId="77777777" w:rsidR="00171CAA" w:rsidRDefault="00000000">
      <w:pPr>
        <w:pStyle w:val="BodyText"/>
      </w:pPr>
      <w:r>
        <w:t xml:space="preserve">We infer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from </w:t>
      </w:r>
      <m:oMath>
        <m:r>
          <w:rPr>
            <w:rFonts w:ascii="Cambria Math" w:hAnsi="Cambria Math"/>
          </w:rPr>
          <m:t>m</m:t>
        </m:r>
      </m:oMath>
      <w:r>
        <w:t xml:space="preserve"> individual temperature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sub>
        </m:sSub>
      </m:oMath>
      <w:r>
        <w:t xml:space="preserve">, derived from geochemical data, at location </w:t>
      </w:r>
      <m:oMath>
        <m:r>
          <w:rPr>
            <w:rFonts w:ascii="Cambria Math" w:hAnsi="Cambria Math"/>
          </w:rPr>
          <m:t>j</m:t>
        </m:r>
      </m:oMath>
      <w:r>
        <w:t xml:space="preserve"> as</w:t>
      </w:r>
    </w:p>
    <w:bookmarkStart w:id="152" w:name="eq-obs"/>
    <w:p w14:paraId="2BA2063E"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j</m:t>
                  </m:r>
                </m:sub>
              </m:sSub>
            </m:e>
          </m: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3</m:t>
              </m:r>
            </m:e>
          </m:d>
        </m:oMath>
      </m:oMathPara>
      <w:bookmarkEnd w:id="152"/>
    </w:p>
    <w:p w14:paraId="01D63EA9" w14:textId="77777777" w:rsidR="00171CAA" w:rsidRDefault="00000000">
      <w:pPr>
        <w:pStyle w:val="FirstParagraph"/>
      </w:pPr>
      <w:r>
        <w:t xml:space="preserve">where </w:t>
      </w:r>
      <m:oMath>
        <m:r>
          <w:rPr>
            <w:rFonts w:ascii="Cambria Math" w:hAnsi="Cambria Math"/>
          </w:rPr>
          <m:t>m</m:t>
        </m:r>
      </m:oMath>
      <w:r>
        <w:t xml:space="preserve"> is the number of observations at each location, and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the estimated standard deviation of the temperatures at location </w:t>
      </w:r>
      <m:oMath>
        <m:r>
          <w:rPr>
            <w:rFonts w:ascii="Cambria Math" w:hAnsi="Cambria Math"/>
          </w:rPr>
          <m:t>j</m:t>
        </m:r>
      </m:oMath>
      <w:r>
        <w:t>.</w:t>
      </w:r>
    </w:p>
    <w:p w14:paraId="132E8D79" w14:textId="77777777" w:rsidR="00171CAA" w:rsidRDefault="00000000">
      <w:pPr>
        <w:pStyle w:val="BodyText"/>
      </w:pPr>
      <w:r>
        <w:t xml:space="preserve">Similarly,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inferred for locations with ecological proxies from the associated normal temperature distributions with a given mean and standard deviation, </w:t>
      </w: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oMath>
      <w:r>
        <w:t>, as</w:t>
      </w:r>
    </w:p>
    <w:bookmarkStart w:id="153" w:name="eq-dist"/>
    <w:p w14:paraId="7BF617A6"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4</m:t>
              </m:r>
            </m:e>
          </m:d>
        </m:oMath>
      </m:oMathPara>
      <w:bookmarkEnd w:id="153"/>
    </w:p>
    <w:p w14:paraId="2AF63118" w14:textId="77777777" w:rsidR="00171CAA" w:rsidRDefault="00000000">
      <w:pPr>
        <w:pStyle w:val="FirstParagraph"/>
      </w:pPr>
      <w:r>
        <w:lastRenderedPageBreak/>
        <w:t xml:space="preserve">This structure implies that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not fixed at the mean proxy temperature at location </w:t>
      </w:r>
      <m:oMath>
        <m:r>
          <w:rPr>
            <w:rFonts w:ascii="Cambria Math" w:hAnsi="Cambria Math"/>
          </w:rPr>
          <m:t>j</m:t>
        </m:r>
      </m:oMath>
      <w:r>
        <w:t xml:space="preserve">,  but is drawn towards the overall logistic regression curve, i.e.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The pull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tends to be strong when </w:t>
      </w:r>
      <m:oMath>
        <m:r>
          <w:rPr>
            <w:rFonts w:ascii="Cambria Math" w:hAnsi="Cambria Math"/>
          </w:rPr>
          <m:t>m</m:t>
        </m:r>
      </m:oMath>
      <w:r>
        <w:t xml:space="preserve"> is low, when the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sub>
        </m:sSub>
      </m:oMath>
      <w:r>
        <w:t xml:space="preserve"> are scattered, i.e.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high, and/or when the overall standard deviation </w:t>
      </w:r>
      <m:oMath>
        <m:r>
          <w:rPr>
            <w:rFonts w:ascii="Cambria Math" w:hAnsi="Cambria Math"/>
          </w:rPr>
          <m:t>σ</m:t>
        </m:r>
      </m:oMath>
      <w:r>
        <w:t xml:space="preserve"> is low. In practice, this has the desirable consequence that locations with few observations and large temperature differences between observations have less influence on the overall regression than well-sampled locations with consistent reconstructed temperatures.</w:t>
      </w:r>
    </w:p>
    <w:p w14:paraId="41C62DE0" w14:textId="77777777" w:rsidR="00171CAA" w:rsidRDefault="00000000">
      <w:pPr>
        <w:pStyle w:val="BodyText"/>
        <w:rPr>
          <w:ins w:id="154" w:author="Author" w:date="2023-09-23T14:34:00Z"/>
        </w:rPr>
      </w:pPr>
      <w:ins w:id="155" w:author="Author" w:date="2023-09-23T14:34:00Z">
        <w:r>
          <w:t>We show an expanded model that includes uncertainties on individual temperature observations in the Supplementary Material (Fig. S5).</w:t>
        </w:r>
      </w:ins>
    </w:p>
    <w:p w14:paraId="6ADAC124" w14:textId="77777777" w:rsidR="00171CAA" w:rsidRDefault="00000000">
      <w:pPr>
        <w:pStyle w:val="BodyText"/>
      </w:pPr>
      <w:r>
        <w:rPr>
          <w:b/>
          <w:bCs/>
        </w:rPr>
        <w:t>Priors.</w:t>
      </w:r>
      <w:r>
        <w:t xml:space="preserve"> In a Bayesian framework, priors need to be placed on the unknown parameters of a model. We placed weakly informative, conjugate inverse-gamma priors on </w:t>
      </w:r>
      <m:oMath>
        <m:r>
          <w:rPr>
            <w:rFonts w:ascii="Cambria Math" w:hAnsi="Cambria Math"/>
          </w:rPr>
          <m:t>σ</m:t>
        </m:r>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sub>
        </m:sSub>
      </m:oMath>
      <w:r>
        <w:t>:</w:t>
      </w:r>
    </w:p>
    <w:p w14:paraId="653068F4" w14:textId="77777777" w:rsidR="00171CAA" w:rsidRDefault="00000000">
      <w:pPr>
        <w:pStyle w:val="BodyText"/>
      </w:pPr>
      <w:bookmarkStart w:id="156" w:name="eq-sigma"/>
      <m:oMathPara>
        <m:oMathParaPr>
          <m:jc m:val="center"/>
        </m:oMathParaPr>
        <m:oMath>
          <m:r>
            <w:rPr>
              <w:rFonts w:ascii="Cambria Math" w:hAnsi="Cambria Math"/>
            </w:rPr>
            <m:t>σ</m:t>
          </m:r>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j</m:t>
                          </m:r>
                        </m:sub>
                      </m:sSub>
                    </m:e>
                  </m:d>
                </m:e>
              </m:d>
            </m:e>
          </m:rad>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5</m:t>
              </m:r>
            </m:e>
          </m:d>
        </m:oMath>
      </m:oMathPara>
      <w:bookmarkEnd w:id="156"/>
    </w:p>
    <w:bookmarkStart w:id="157" w:name="eq-sigmaj"/>
    <w:p w14:paraId="0D37419E" w14:textId="77777777"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e>
                  </m:d>
                </m:e>
              </m:d>
            </m:e>
          </m:ra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6</m:t>
              </m:r>
            </m:e>
          </m:d>
        </m:oMath>
      </m:oMathPara>
      <w:bookmarkEnd w:id="157"/>
    </w:p>
    <w:p w14:paraId="1BDD103C" w14:textId="77777777" w:rsidR="00171CAA" w:rsidRDefault="00000000">
      <w:pPr>
        <w:pStyle w:val="FirstParagraph"/>
      </w:pPr>
      <w:r>
        <w:t xml:space="preserve">We set </w:t>
      </w:r>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1</m:t>
        </m:r>
      </m:oMath>
      <w:r>
        <w:t xml:space="preserve">, allowing these priors to be quickly overwhelmed by the data as </w:t>
      </w:r>
      <m:oMath>
        <m:r>
          <w:rPr>
            <w:rFonts w:ascii="Cambria Math" w:hAnsi="Cambria Math"/>
          </w:rPr>
          <m:t>n</m:t>
        </m:r>
      </m:oMath>
      <w:r>
        <w:t xml:space="preserve"> and </w:t>
      </w:r>
      <m:oMath>
        <m:r>
          <w:rPr>
            <w:rFonts w:ascii="Cambria Math" w:hAnsi="Cambria Math"/>
          </w:rPr>
          <m:t>m</m:t>
        </m:r>
      </m:oMath>
      <w:r>
        <w:t xml:space="preserve"> increase, as we have little </w:t>
      </w:r>
      <w:r>
        <w:rPr>
          <w:i/>
          <w:iCs/>
        </w:rPr>
        <w:t>a priori</w:t>
      </w:r>
      <w:r>
        <w:t xml:space="preserve"> knowledge of these parameters.</w:t>
      </w:r>
    </w:p>
    <w:p w14:paraId="0AC48C5E" w14:textId="77777777" w:rsidR="00171CAA" w:rsidRDefault="00000000">
      <w:pPr>
        <w:pStyle w:val="BodyText"/>
      </w:pPr>
      <w:r>
        <w:t xml:space="preserve">In contrast, we put informative priors on the regression coefficients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based on physical principles, and loosely based on the modern climate system:</w:t>
      </w:r>
    </w:p>
    <w:p w14:paraId="314998F6" w14:textId="75E7D9B6" w:rsidR="00171CAA" w:rsidRDefault="00000000">
      <w:pPr>
        <w:pStyle w:val="BodyText"/>
      </w:pPr>
      <w:r>
        <w:rPr>
          <w:b/>
          <w:bCs/>
        </w:rPr>
        <w:t>A.</w:t>
      </w:r>
      <w:r>
        <w:t xml:space="preserve"> Predicted seawater surface temperatures are not allowed to be </w:t>
      </w:r>
      <m:oMath>
        <m:r>
          <m:rPr>
            <m:sty m:val="p"/>
          </m:rPr>
          <w:rPr>
            <w:rFonts w:ascii="Cambria Math" w:hAnsi="Cambria Math"/>
          </w:rPr>
          <m:t>&lt;&lt;-</m:t>
        </m:r>
        <m:sSup>
          <m:sSupPr>
            <m:ctrlPr>
              <w:del w:id="158" w:author="Author" w:date="2023-09-23T14:34:00Z">
                <w:rPr>
                  <w:rFonts w:ascii="Cambria Math" w:hAnsi="Cambria Math"/>
                </w:rPr>
              </w:del>
            </m:ctrlPr>
          </m:sSupPr>
          <m:e>
            <m:r>
              <w:del w:id="159" w:author="Author" w:date="2023-09-23T14:34:00Z">
                <w:rPr>
                  <w:rFonts w:ascii="Cambria Math" w:hAnsi="Cambria Math"/>
                </w:rPr>
                <m:t>2</m:t>
              </w:del>
            </m:r>
          </m:e>
          <m:sup>
            <m:r>
              <w:del w:id="160" w:author="Author" w:date="2023-09-23T14:34:00Z">
                <m:rPr>
                  <m:sty m:val="p"/>
                </m:rPr>
                <w:rPr>
                  <w:rFonts w:ascii="Cambria Math" w:hAnsi="Cambria Math"/>
                </w:rPr>
                <m:t>∘</m:t>
              </w:del>
            </m:r>
          </m:sup>
        </m:sSup>
        <m:r>
          <w:del w:id="161" w:author="Author" w:date="2023-09-23T14:34:00Z">
            <w:rPr>
              <w:rFonts w:ascii="Cambria Math" w:hAnsi="Cambria Math"/>
            </w:rPr>
            <m:t>C</m:t>
          </w:del>
        </m:r>
        <m:r>
          <w:ins w:id="162" w:author="Author" w:date="2023-09-23T14:34:00Z">
            <w:rPr>
              <w:rFonts w:ascii="Cambria Math" w:hAnsi="Cambria Math"/>
            </w:rPr>
            <m:t>2</m:t>
          </w:ins>
        </m:r>
      </m:oMath>
      <w:ins w:id="163" w:author="Author" w:date="2023-09-23T14:34:00Z">
        <w:r>
          <w:t>°C</w:t>
        </w:r>
      </w:ins>
      <w:r>
        <w:t xml:space="preserve">, the freezing point of sea water. The highest prior density of </w:t>
      </w:r>
      <m:oMath>
        <m:r>
          <w:rPr>
            <w:rFonts w:ascii="Cambria Math" w:hAnsi="Cambria Math"/>
          </w:rPr>
          <m:t>A</m:t>
        </m:r>
      </m:oMath>
      <w:r>
        <w:t xml:space="preserve"> is placed around </w:t>
      </w:r>
      <m:oMath>
        <m:sSup>
          <m:sSupPr>
            <m:ctrlPr>
              <w:del w:id="164" w:author="Author" w:date="2023-09-23T14:34:00Z">
                <w:rPr>
                  <w:rFonts w:ascii="Cambria Math" w:hAnsi="Cambria Math"/>
                </w:rPr>
              </w:del>
            </m:ctrlPr>
          </m:sSupPr>
          <m:e>
            <m:r>
              <w:del w:id="165" w:author="Author" w:date="2023-09-23T14:34:00Z">
                <w:rPr>
                  <w:rFonts w:ascii="Cambria Math" w:hAnsi="Cambria Math"/>
                </w:rPr>
                <m:t>0</m:t>
              </w:del>
            </m:r>
          </m:e>
          <m:sup>
            <m:r>
              <w:del w:id="166" w:author="Author" w:date="2023-09-23T14:34:00Z">
                <m:rPr>
                  <m:sty m:val="p"/>
                </m:rPr>
                <w:rPr>
                  <w:rFonts w:ascii="Cambria Math" w:hAnsi="Cambria Math"/>
                </w:rPr>
                <m:t>∘</m:t>
              </w:del>
            </m:r>
          </m:sup>
        </m:sSup>
        <m:r>
          <w:del w:id="167" w:author="Author" w:date="2023-09-23T14:34:00Z">
            <w:rPr>
              <w:rFonts w:ascii="Cambria Math" w:hAnsi="Cambria Math"/>
            </w:rPr>
            <m:t>C</m:t>
          </w:del>
        </m:r>
      </m:oMath>
      <w:ins w:id="168" w:author="Author" w:date="2023-09-23T14:34:00Z">
        <w:r>
          <w:t>0°C</w:t>
        </w:r>
      </w:ins>
      <w:r>
        <w:t>, and it slowly tapers off towards higher temperatures. This shape is achieved by placing a skew-normal prior on the lower asymptote, specified as</w:t>
      </w:r>
    </w:p>
    <w:p w14:paraId="6F7DF2A6" w14:textId="77777777" w:rsidR="00171CAA" w:rsidRDefault="00000000">
      <w:pPr>
        <w:pStyle w:val="BodyText"/>
      </w:pPr>
      <w:bookmarkStart w:id="169" w:name="eq-A"/>
      <m:oMathPara>
        <m:oMathParaPr>
          <m:jc m:val="center"/>
        </m:oMathParaPr>
        <m:oMath>
          <m:r>
            <w:rPr>
              <w:rFonts w:ascii="Cambria Math" w:hAnsi="Cambria Math"/>
            </w:rPr>
            <m:t>A</m:t>
          </m:r>
          <m:r>
            <m:rPr>
              <m:sty m:val="p"/>
            </m:rPr>
            <w:rPr>
              <w:rFonts w:ascii="Cambria Math" w:hAnsi="Cambria Math"/>
            </w:rPr>
            <m:t>∼</m:t>
          </m:r>
          <m:r>
            <w:rPr>
              <w:rFonts w:ascii="Cambria Math" w:hAnsi="Cambria Math"/>
            </w:rPr>
            <m:t>SN</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3.0</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12</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SN</m:t>
                  </m:r>
                </m:sub>
              </m:sSub>
              <m:r>
                <m:rPr>
                  <m:sty m:val="p"/>
                </m:rPr>
                <w:rPr>
                  <w:rFonts w:ascii="Cambria Math" w:hAnsi="Cambria Math"/>
                </w:rPr>
                <m:t>=</m:t>
              </m:r>
              <m:r>
                <w:rPr>
                  <w:rFonts w:ascii="Cambria Math" w:hAnsi="Cambria Math"/>
                </w:rPr>
                <m:t>30</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7</m:t>
              </m:r>
            </m:e>
          </m:d>
        </m:oMath>
      </m:oMathPara>
      <w:bookmarkEnd w:id="169"/>
    </w:p>
    <w:p w14:paraId="4DD2CFFA" w14:textId="77777777" w:rsidR="00171CAA" w:rsidRDefault="00000000">
      <w:pPr>
        <w:pStyle w:val="FirstParagraph"/>
      </w:pPr>
      <w:r>
        <w:t xml:space="preserve">where </w:t>
      </w:r>
      <m:oMath>
        <m:r>
          <w:rPr>
            <w:rFonts w:ascii="Cambria Math" w:hAnsi="Cambria Math"/>
          </w:rPr>
          <m:t>ξ</m:t>
        </m:r>
      </m:oMath>
      <w:r>
        <w:t xml:space="preserve">, </w:t>
      </w:r>
      <m:oMath>
        <m:r>
          <w:rPr>
            <w:rFonts w:ascii="Cambria Math" w:hAnsi="Cambria Math"/>
          </w:rPr>
          <m:t>ω</m:t>
        </m:r>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SN</m:t>
            </m:r>
          </m:sub>
        </m:sSub>
      </m:oMath>
      <w:r>
        <w:t xml:space="preserve"> are the location, scale and shape parameters.</w:t>
      </w:r>
    </w:p>
    <w:p w14:paraId="2B818576" w14:textId="77777777" w:rsidR="00171CAA" w:rsidRDefault="00000000">
      <w:pPr>
        <w:pStyle w:val="BodyText"/>
      </w:pPr>
      <w:r>
        <w:rPr>
          <w:b/>
          <w:bCs/>
        </w:rPr>
        <w:t>K.</w:t>
      </w:r>
      <w:r>
        <w:t xml:space="preserve"> Input of solar energy decreases from the tropics to the poles. Hence, the latitudinal temperature gradient is broadly negative, i.e. temperature decreases with absolute latitude. This is achieved by setting </w:t>
      </w:r>
      <m:oMath>
        <m:r>
          <w:rPr>
            <w:rFonts w:ascii="Cambria Math" w:hAnsi="Cambria Math"/>
          </w:rPr>
          <m:t>K</m:t>
        </m:r>
        <m:r>
          <m:rPr>
            <m:sty m:val="p"/>
          </m:rPr>
          <w:rPr>
            <w:rFonts w:ascii="Cambria Math" w:hAnsi="Cambria Math"/>
          </w:rPr>
          <m:t>≥</m:t>
        </m:r>
        <m:r>
          <w:rPr>
            <w:rFonts w:ascii="Cambria Math" w:hAnsi="Cambria Math"/>
          </w:rPr>
          <m:t>A</m:t>
        </m:r>
      </m:oMath>
      <w:r>
        <w:t xml:space="preserve">. The prior on the upper asymptote </w:t>
      </w:r>
      <m:oMath>
        <m:r>
          <w:rPr>
            <w:rFonts w:ascii="Cambria Math" w:hAnsi="Cambria Math"/>
          </w:rPr>
          <m:t>K</m:t>
        </m:r>
      </m:oMath>
      <w:r>
        <w:t xml:space="preserve"> is a truncated normal distribution with the mean set to </w:t>
      </w:r>
      <m:oMath>
        <m:r>
          <w:rPr>
            <w:rFonts w:ascii="Cambria Math" w:hAnsi="Cambria Math"/>
          </w:rPr>
          <m:t>K</m:t>
        </m:r>
      </m:oMath>
      <w:r>
        <w:t xml:space="preserve"> of the modern SST gradient, with a broad standard deviation:</w:t>
      </w:r>
    </w:p>
    <w:p w14:paraId="22E9B8F7" w14:textId="77777777" w:rsidR="00171CAA" w:rsidRDefault="00000000">
      <w:pPr>
        <w:pStyle w:val="BodyText"/>
      </w:pPr>
      <w:bookmarkStart w:id="170" w:name="eq-K"/>
      <m:oMathPara>
        <m:oMathParaPr>
          <m:jc m:val="center"/>
        </m:oMathParaPr>
        <m:oMath>
          <m:r>
            <w:rPr>
              <w:rFonts w:ascii="Cambria Math" w:hAnsi="Cambria Math"/>
            </w:rPr>
            <w:lastRenderedPageBreak/>
            <m:t>K</m:t>
          </m:r>
          <m:r>
            <m:rPr>
              <m:sty m:val="p"/>
            </m:rPr>
            <w:rPr>
              <w:rFonts w:ascii="Cambria Math" w:hAnsi="Cambria Math"/>
            </w:rPr>
            <m:t>∼</m:t>
          </m:r>
          <m:r>
            <w:rPr>
              <w:rFonts w:ascii="Cambria Math" w:hAnsi="Cambria Math"/>
            </w:rPr>
            <m:t>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TN</m:t>
                  </m:r>
                </m:sub>
              </m:sSub>
              <m:r>
                <m:rPr>
                  <m:sty m:val="p"/>
                </m:rPr>
                <w:rPr>
                  <w:rFonts w:ascii="Cambria Math" w:hAnsi="Cambria Math"/>
                </w:rPr>
                <m:t>=</m:t>
              </m:r>
              <m:r>
                <w:rPr>
                  <w:rFonts w:ascii="Cambria Math" w:hAnsi="Cambria Math"/>
                </w:rPr>
                <m:t>28</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TN</m:t>
                  </m:r>
                </m:sub>
              </m:sSub>
              <m:r>
                <m:rPr>
                  <m:sty m:val="p"/>
                </m:rPr>
                <w:rPr>
                  <w:rFonts w:ascii="Cambria Math" w:hAnsi="Cambria Math"/>
                </w:rPr>
                <m:t>=</m:t>
              </m:r>
              <m:r>
                <w:rPr>
                  <w:rFonts w:ascii="Cambria Math" w:hAnsi="Cambria Math"/>
                </w:rPr>
                <m:t>10</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TN</m:t>
                  </m:r>
                </m:sub>
              </m:sSub>
              <m:r>
                <m:rPr>
                  <m:sty m:val="p"/>
                </m:rPr>
                <w:rPr>
                  <w:rFonts w:ascii="Cambria Math" w:hAnsi="Cambria Math"/>
                </w:rPr>
                <m:t>=∞</m:t>
              </m:r>
            </m:e>
          </m:d>
          <m:r>
            <w:rPr>
              <w:rFonts w:ascii="Cambria Math" w:hAnsi="Cambria Math"/>
            </w:rPr>
            <m:t>  </m:t>
          </m:r>
          <m:d>
            <m:dPr>
              <m:ctrlPr>
                <w:rPr>
                  <w:rFonts w:ascii="Cambria Math" w:hAnsi="Cambria Math"/>
                </w:rPr>
              </m:ctrlPr>
            </m:dPr>
            <m:e>
              <m:r>
                <w:rPr>
                  <w:rFonts w:ascii="Cambria Math" w:hAnsi="Cambria Math"/>
                </w:rPr>
                <m:t>8</m:t>
              </m:r>
            </m:e>
          </m:d>
        </m:oMath>
      </m:oMathPara>
      <w:bookmarkEnd w:id="170"/>
    </w:p>
    <w:p w14:paraId="7B699EF0" w14:textId="77777777" w:rsidR="00171CAA" w:rsidRDefault="00000000">
      <w:pPr>
        <w:pStyle w:val="FirstParagraph"/>
      </w:pPr>
      <w:r>
        <w:t xml:space="preserve">The distribution is truncated to the left at </w:t>
      </w:r>
      <m:oMath>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oMath>
      <w:r>
        <w:t>, but not truncated to the right (</w:t>
      </w:r>
      <m:oMath>
        <m:sSub>
          <m:sSubPr>
            <m:ctrlPr>
              <w:rPr>
                <w:rFonts w:ascii="Cambria Math" w:hAnsi="Cambria Math"/>
              </w:rPr>
            </m:ctrlPr>
          </m:sSubPr>
          <m:e>
            <m:r>
              <w:rPr>
                <w:rFonts w:ascii="Cambria Math" w:hAnsi="Cambria Math"/>
              </w:rPr>
              <m:t>β</m:t>
            </m:r>
          </m:e>
          <m:sub>
            <m:r>
              <w:rPr>
                <w:rFonts w:ascii="Cambria Math" w:hAnsi="Cambria Math"/>
              </w:rPr>
              <m:t>TN</m:t>
            </m:r>
          </m:sub>
        </m:sSub>
      </m:oMath>
      <w:r>
        <w:t>).</w:t>
      </w:r>
    </w:p>
    <w:p w14:paraId="1E035AC5" w14:textId="77777777" w:rsidR="00171CAA" w:rsidRDefault="00000000">
      <w:pPr>
        <w:pStyle w:val="BodyText"/>
      </w:pPr>
      <w:r>
        <w:rPr>
          <w:b/>
          <w:bCs/>
        </w:rPr>
        <w:t>M.</w:t>
      </w:r>
      <w:r>
        <w:t xml:space="preserve"> The steepness of the gradient is presumed to be highest in mid-latitudes; this is expressed with a normal prior on </w:t>
      </w:r>
      <m:oMath>
        <m:r>
          <w:rPr>
            <w:rFonts w:ascii="Cambria Math" w:hAnsi="Cambria Math"/>
          </w:rPr>
          <m:t>M</m:t>
        </m:r>
      </m:oMath>
      <w:r>
        <w:t xml:space="preserve"> with the mean set to 42, i.e. </w:t>
      </w:r>
      <m:oMath>
        <m:r>
          <w:rPr>
            <w:rFonts w:ascii="Cambria Math" w:hAnsi="Cambria Math"/>
          </w:rPr>
          <m:t>M</m:t>
        </m:r>
      </m:oMath>
      <w:r>
        <w:t xml:space="preserve"> of the modern SST gradient, and a moderately wide standard deviation of 10:</w:t>
      </w:r>
    </w:p>
    <w:p w14:paraId="01BDFB88" w14:textId="77777777" w:rsidR="00171CAA" w:rsidRDefault="00000000">
      <w:pPr>
        <w:pStyle w:val="BodyText"/>
      </w:pPr>
      <w:bookmarkStart w:id="171" w:name="eq-M"/>
      <m:oMathPara>
        <m:oMathParaPr>
          <m:jc m:val="center"/>
        </m:oMathParaP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42</m:t>
              </m:r>
              <m:r>
                <m:rPr>
                  <m:sty m:val="p"/>
                </m:rPr>
                <w:rPr>
                  <w:rFonts w:ascii="Cambria Math" w:hAnsi="Cambria Math"/>
                </w:rPr>
                <m:t>,</m:t>
              </m:r>
              <m:r>
                <w:rPr>
                  <w:rFonts w:ascii="Cambria Math" w:hAnsi="Cambria Math"/>
                </w:rPr>
                <m:t>10</m:t>
              </m:r>
            </m:e>
          </m:d>
          <m:r>
            <w:rPr>
              <w:rFonts w:ascii="Cambria Math" w:hAnsi="Cambria Math"/>
            </w:rPr>
            <m:t>  </m:t>
          </m:r>
          <m:d>
            <m:dPr>
              <m:ctrlPr>
                <w:rPr>
                  <w:rFonts w:ascii="Cambria Math" w:hAnsi="Cambria Math"/>
                </w:rPr>
              </m:ctrlPr>
            </m:dPr>
            <m:e>
              <m:r>
                <w:rPr>
                  <w:rFonts w:ascii="Cambria Math" w:hAnsi="Cambria Math"/>
                </w:rPr>
                <m:t>9</m:t>
              </m:r>
            </m:e>
          </m:d>
        </m:oMath>
      </m:oMathPara>
      <w:bookmarkEnd w:id="171"/>
    </w:p>
    <w:p w14:paraId="70673A37" w14:textId="77777777" w:rsidR="00171CAA" w:rsidRDefault="00000000">
      <w:pPr>
        <w:pStyle w:val="FirstParagraph"/>
      </w:pPr>
      <w:r>
        <w:rPr>
          <w:b/>
          <w:bCs/>
        </w:rPr>
        <w:t>B.</w:t>
      </w:r>
      <w:r>
        <w:t xml:space="preserve"> The steepness or growth rate </w:t>
      </w:r>
      <m:oMath>
        <m:r>
          <w:rPr>
            <w:rFonts w:ascii="Cambria Math" w:hAnsi="Cambria Math"/>
          </w:rPr>
          <m:t>B</m:t>
        </m:r>
      </m:oMath>
      <w:r>
        <w:t xml:space="preserve"> of the gradient is constrained to be </w:t>
      </w:r>
      <m:oMath>
        <m:r>
          <m:rPr>
            <m:sty m:val="p"/>
          </m:rPr>
          <w:rPr>
            <w:rFonts w:ascii="Cambria Math" w:hAnsi="Cambria Math"/>
          </w:rPr>
          <m:t>≥</m:t>
        </m:r>
        <m:r>
          <w:rPr>
            <w:rFonts w:ascii="Cambria Math" w:hAnsi="Cambria Math"/>
          </w:rPr>
          <m:t>0</m:t>
        </m:r>
      </m:oMath>
      <w:r>
        <w:t xml:space="preserve"> and to not be exceedingly high, as oceanic and atmospheric heat transfer is bound to limit very abrupt SST changes across latitudes on a global scale. A gamma-distributed prior of the form</w:t>
      </w:r>
    </w:p>
    <w:p w14:paraId="43313775" w14:textId="77777777" w:rsidR="00171CAA" w:rsidRDefault="00000000">
      <w:pPr>
        <w:pStyle w:val="BodyText"/>
      </w:pPr>
      <w:bookmarkStart w:id="172" w:name="eq-B"/>
      <m:oMathPara>
        <m:oMathParaPr>
          <m:jc m:val="center"/>
        </m:oMathParaPr>
        <m:oMath>
          <m:r>
            <w:rPr>
              <w:rFonts w:ascii="Cambria Math" w:hAnsi="Cambria Math"/>
            </w:rPr>
            <m:t>B</m:t>
          </m:r>
          <m:r>
            <m:rPr>
              <m:sty m:val="p"/>
            </m:rPr>
            <w:rPr>
              <w:rFonts w:ascii="Cambria Math" w:hAnsi="Cambria Math"/>
            </w:rPr>
            <m:t>∼</m:t>
          </m:r>
          <m:r>
            <w:rPr>
              <w:rFonts w:ascii="Cambria Math" w:hAnsi="Cambria Math"/>
            </w:rPr>
            <m:t>Gamma</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G</m:t>
                  </m:r>
                </m:sub>
              </m:sSub>
              <m:r>
                <m:rPr>
                  <m:sty m:val="p"/>
                </m:rPr>
                <w:rPr>
                  <w:rFonts w:ascii="Cambria Math" w:hAnsi="Cambria Math"/>
                </w:rPr>
                <m:t>=</m:t>
              </m:r>
              <m:r>
                <w:rPr>
                  <w:rFonts w:ascii="Cambria Math" w:hAnsi="Cambria Math"/>
                </w:rPr>
                <m:t>4.3</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G</m:t>
                  </m:r>
                </m:sub>
              </m:sSub>
              <m:r>
                <m:rPr>
                  <m:sty m:val="p"/>
                </m:rPr>
                <w:rPr>
                  <w:rFonts w:ascii="Cambria Math" w:hAnsi="Cambria Math"/>
                </w:rPr>
                <m:t>=</m:t>
              </m:r>
              <m:r>
                <w:rPr>
                  <w:rFonts w:ascii="Cambria Math" w:hAnsi="Cambria Math"/>
                </w:rPr>
                <m:t>30</m:t>
              </m:r>
            </m:e>
          </m:d>
          <m:r>
            <w:rPr>
              <w:rFonts w:ascii="Cambria Math" w:hAnsi="Cambria Math"/>
            </w:rPr>
            <m:t>  </m:t>
          </m:r>
          <m:d>
            <m:dPr>
              <m:ctrlPr>
                <w:rPr>
                  <w:rFonts w:ascii="Cambria Math" w:hAnsi="Cambria Math"/>
                </w:rPr>
              </m:ctrlPr>
            </m:dPr>
            <m:e>
              <m:r>
                <w:rPr>
                  <w:rFonts w:ascii="Cambria Math" w:hAnsi="Cambria Math"/>
                </w:rPr>
                <m:t>10</m:t>
              </m:r>
            </m:e>
          </m:d>
        </m:oMath>
      </m:oMathPara>
      <w:bookmarkEnd w:id="172"/>
    </w:p>
    <w:p w14:paraId="52296E6D" w14:textId="77777777" w:rsidR="00171CAA" w:rsidRDefault="00000000">
      <w:pPr>
        <w:pStyle w:val="FirstParagraph"/>
      </w:pPr>
      <w:r>
        <w:t xml:space="preserve">was placed on </w:t>
      </w:r>
      <m:oMath>
        <m:r>
          <w:rPr>
            <w:rFonts w:ascii="Cambria Math" w:hAnsi="Cambria Math"/>
          </w:rPr>
          <m:t>B</m:t>
        </m:r>
      </m:oMath>
      <w:r>
        <w:t xml:space="preserve">. The shape and rate parameters </w:t>
      </w:r>
      <m:oMath>
        <m:sSub>
          <m:sSubPr>
            <m:ctrlPr>
              <w:rPr>
                <w:rFonts w:ascii="Cambria Math" w:hAnsi="Cambria Math"/>
              </w:rPr>
            </m:ctrlPr>
          </m:sSubPr>
          <m:e>
            <m:r>
              <w:rPr>
                <w:rFonts w:ascii="Cambria Math" w:hAnsi="Cambria Math"/>
              </w:rPr>
              <m:t>α</m:t>
            </m:r>
          </m:e>
          <m:sub>
            <m:r>
              <w:rPr>
                <w:rFonts w:ascii="Cambria Math" w:hAnsi="Cambria Math"/>
              </w:rPr>
              <m:t>G</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G</m:t>
            </m:r>
          </m:sub>
        </m:sSub>
      </m:oMath>
      <w:r>
        <w:t xml:space="preserve"> were chosen such that the highest prior density is at </w:t>
      </w:r>
      <m:oMath>
        <m:r>
          <w:rPr>
            <w:rFonts w:ascii="Cambria Math" w:hAnsi="Cambria Math"/>
          </w:rPr>
          <m:t>B</m:t>
        </m:r>
      </m:oMath>
      <w:r>
        <w:t xml:space="preserve"> of the modern SST gradient, </w:t>
      </w:r>
      <m:oMath>
        <m:r>
          <w:rPr>
            <w:rFonts w:ascii="Cambria Math" w:hAnsi="Cambria Math"/>
          </w:rPr>
          <m:t>0.11</m:t>
        </m:r>
      </m:oMath>
      <w:r>
        <w:t xml:space="preserve">. We informed the prior distributions on </w:t>
      </w:r>
      <m:oMath>
        <m:r>
          <w:rPr>
            <w:rFonts w:ascii="Cambria Math" w:hAnsi="Cambria Math"/>
          </w:rPr>
          <m:t>M</m:t>
        </m:r>
      </m:oMath>
      <w:r>
        <w:t xml:space="preserve"> and </w:t>
      </w:r>
      <m:oMath>
        <m:r>
          <w:rPr>
            <w:rFonts w:ascii="Cambria Math" w:hAnsi="Cambria Math"/>
          </w:rPr>
          <m:t>B</m:t>
        </m:r>
      </m:oMath>
      <w:r>
        <w:t xml:space="preserve"> based on a provisional model run with the modern SST data.</w:t>
      </w:r>
    </w:p>
    <w:p w14:paraId="1A7E2D28" w14:textId="77777777" w:rsidR="00171CAA" w:rsidRDefault="00000000">
      <w:pPr>
        <w:pStyle w:val="Heading2"/>
      </w:pPr>
      <w:bookmarkStart w:id="173" w:name="model-validation"/>
      <w:bookmarkEnd w:id="107"/>
      <w:r>
        <w:t>Model validation</w:t>
      </w:r>
    </w:p>
    <w:p w14:paraId="75971E09" w14:textId="18C465E2" w:rsidR="00171CAA" w:rsidRDefault="00000000">
      <w:pPr>
        <w:pStyle w:val="FirstParagraph"/>
        <w:rPr>
          <w:ins w:id="174" w:author="Author" w:date="2023-09-23T14:34:00Z"/>
        </w:rPr>
      </w:pPr>
      <w:r>
        <w:t xml:space="preserve">To test whether our logistic regression model can adequately describe different latitudinal temperature gradients at various sample sizes, we </w:t>
      </w:r>
      <w:del w:id="175" w:author="Author" w:date="2023-09-23T14:34:00Z">
        <w:r>
          <w:delText>generated four</w:delText>
        </w:r>
      </w:del>
      <w:ins w:id="176" w:author="Author" w:date="2023-09-23T14:34:00Z">
        <w:r>
          <w:t>used the empirical, modern gradient, representative of an icehouse climate, and generated three</w:t>
        </w:r>
      </w:ins>
      <w:r>
        <w:t xml:space="preserve"> idealised gradients that emulate potential climatic states throughout Earth’s geological history: extreme icehouse, icehouse</w:t>
      </w:r>
      <w:del w:id="177" w:author="Author" w:date="2023-09-23T14:34:00Z">
        <w:r>
          <w:delText>,</w:delText>
        </w:r>
      </w:del>
      <w:ins w:id="178" w:author="Author" w:date="2023-09-23T14:34:00Z">
        <w:r>
          <w:t xml:space="preserve"> (modern),</w:t>
        </w:r>
      </w:ins>
      <w:r>
        <w:t xml:space="preserve"> greenhouse, and extreme greenhouse (Frakes et al., 1992). </w:t>
      </w:r>
      <w:ins w:id="179" w:author="Author" w:date="2023-09-23T14:34:00Z">
        <w:r>
          <w:t xml:space="preserve">The </w:t>
        </w:r>
        <w:proofErr w:type="spellStart"/>
        <w:r>
          <w:t>idealised</w:t>
        </w:r>
        <w:proofErr w:type="spellEnd"/>
        <w:r>
          <w:t xml:space="preserve"> gradients serve to test whether our model setup </w:t>
        </w:r>
        <w:proofErr w:type="gramStart"/>
        <w:r>
          <w:t>is able to</w:t>
        </w:r>
        <w:proofErr w:type="gramEnd"/>
        <w:r>
          <w:t xml:space="preserve"> infer gradients that are strongly different from the modern from a varying number of samples.</w:t>
        </w:r>
      </w:ins>
    </w:p>
    <w:p w14:paraId="41683C8D" w14:textId="4D3452D4" w:rsidR="00171CAA" w:rsidRDefault="00000000">
      <w:pPr>
        <w:pStyle w:val="BodyText"/>
        <w:rPr>
          <w:ins w:id="180" w:author="Author" w:date="2023-09-23T14:34:00Z"/>
        </w:rPr>
      </w:pPr>
      <w:r>
        <w:t xml:space="preserve">We </w:t>
      </w:r>
      <w:del w:id="181" w:author="Author" w:date="2023-09-23T14:34:00Z">
        <w:r>
          <w:delText>then</w:delText>
        </w:r>
      </w:del>
      <w:ins w:id="182" w:author="Author" w:date="2023-09-23T14:34:00Z">
        <w:r>
          <w:t>created test data from these gradients as follows: We</w:t>
        </w:r>
      </w:ins>
      <w:r>
        <w:t xml:space="preserve"> randomly sampled (</w:t>
      </w:r>
      <w:del w:id="183" w:author="Author" w:date="2023-09-23T14:34:00Z">
        <w:r>
          <w:delText>1,000</w:delText>
        </w:r>
      </w:del>
      <w:ins w:id="184" w:author="Author" w:date="2023-09-23T14:34:00Z">
        <w:r>
          <w:t>1000</w:t>
        </w:r>
      </w:ins>
      <w:r>
        <w:t xml:space="preserve"> iterations) </w:t>
      </w:r>
      <w:del w:id="185" w:author="Author" w:date="2023-09-23T14:34:00Z">
        <w:r>
          <w:delText>these gradients using increasing</w:delText>
        </w:r>
      </w:del>
      <w:ins w:id="186" w:author="Author" w:date="2023-09-23T14:34:00Z">
        <w:r>
          <w:t>latitudes at</w:t>
        </w:r>
      </w:ins>
      <w:r>
        <w:t xml:space="preserve"> sample sizes </w:t>
      </w:r>
      <w:del w:id="187" w:author="Author" w:date="2023-09-23T14:34:00Z">
        <w:r>
          <w:delText>(</w:delText>
        </w:r>
      </w:del>
      <w:ins w:id="188" w:author="Author" w:date="2023-09-23T14:34:00Z">
        <w:r>
          <w:t xml:space="preserve">of </w:t>
        </w:r>
      </w:ins>
      <w:r>
        <w:t>5, 10</w:t>
      </w:r>
      <w:del w:id="189" w:author="Author" w:date="2023-09-23T14:34:00Z">
        <w:r>
          <w:delText>,</w:delText>
        </w:r>
      </w:del>
      <w:r>
        <w:t xml:space="preserve"> and 20</w:t>
      </w:r>
      <w:del w:id="190" w:author="Author" w:date="2023-09-23T14:34:00Z">
        <w:r>
          <w:delText>) and reconstructed the latitudinal</w:delText>
        </w:r>
      </w:del>
      <w:ins w:id="191" w:author="Author" w:date="2023-09-23T14:34:00Z">
        <w:r>
          <w:t>, with the probability of a latitude being sampled scaling with the decreasing surface area towards higher latitudes, i.e. lower latitudes are sampled more frequently. For the largest sample size (n = 34), we used the latitudes of the EECO data set of this study in all iterations. For each latitude, we inferred a location mean</w:t>
        </w:r>
      </w:ins>
      <w:r>
        <w:t xml:space="preserve"> temperature </w:t>
      </w:r>
      <w:del w:id="192" w:author="Author" w:date="2023-09-23T14:34:00Z">
        <w:r>
          <w:delText>gradient using our model for each of these sample sizes and gradient types. Using the same idealised gradients, we also tested whether our model could accurately reconstruct latitudinal temperature gradients using the palaeogeographic</w:delText>
        </w:r>
      </w:del>
      <w:ins w:id="193" w:author="Author" w:date="2023-09-23T14:34:00Z">
        <w:r>
          <w:t>from the gradients, adding random noise from a normal</w:t>
        </w:r>
      </w:ins>
      <w:r>
        <w:t xml:space="preserve"> distribution </w:t>
      </w:r>
      <w:del w:id="194" w:author="Author" w:date="2023-09-23T14:34:00Z">
        <w:r>
          <w:delText>of Eocene samples (</w:delText>
        </w:r>
        <w:r>
          <w:rPr>
            <w:i/>
            <w:iCs/>
          </w:rPr>
          <w:delText>n</w:delText>
        </w:r>
        <w:r>
          <w:delText xml:space="preserve"> = 34), providing an empirical, exemplary distribution that captures both limited sample size and skewed geographic origins of samples. </w:delText>
        </w:r>
      </w:del>
      <w:ins w:id="195" w:author="Author" w:date="2023-09-23T14:34:00Z">
        <w:r>
          <w:t xml:space="preserve">with a standard deviation of 3.8, which is the </w:t>
        </w:r>
        <w:r>
          <w:lastRenderedPageBreak/>
          <w:t xml:space="preserve">average standard deviation of the EECO geochemical proxy data. With that, we aim to simulate randomly distributed errors in the proxy data, which could arise from miscalibrations, measurement errors, seasonal effects, </w:t>
        </w:r>
        <w:proofErr w:type="spellStart"/>
        <w:r>
          <w:rPr>
            <w:i/>
            <w:iCs/>
          </w:rPr>
          <w:t>ect</w:t>
        </w:r>
        <w:proofErr w:type="spellEnd"/>
        <w:r>
          <w:t>. We acknowledge that this approach cannot quantify the potential impact of systematic offsets that may bias all proxy data in the same direction, nor do we know whether a standard deviation of 3.8 is actual, average magnitude of uncertainty that the proxy compilation is afflicted with.</w:t>
        </w:r>
      </w:ins>
    </w:p>
    <w:p w14:paraId="56E7BBAC" w14:textId="77777777" w:rsidR="00171CAA" w:rsidRDefault="00000000">
      <w:pPr>
        <w:pStyle w:val="BodyText"/>
        <w:pPrChange w:id="196" w:author="Author" w:date="2023-09-23T14:34:00Z">
          <w:pPr>
            <w:pStyle w:val="FirstParagraph"/>
          </w:pPr>
        </w:pPrChange>
      </w:pPr>
      <w:r>
        <w:t>To evaluate how well the model performed in reconstructing the idealised gradients from limited sampling, we calculated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Bayesian regression models (Gelman et al., 2019). For every iteration from the posterior, we intercepted the modelled and the idealised gradient in intervals of 1° latitude and calculated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based on these values. We report the median, and 95% credible intervals (CI) of the resulting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Here and in all other instances, the 95% CI refer to the interval between the 2.5% point and the 97.5% point of the samples or sampled posterior distribution.</w:t>
      </w:r>
    </w:p>
    <w:p w14:paraId="13179625" w14:textId="098EC78A" w:rsidR="00171CAA" w:rsidRDefault="00000000">
      <w:pPr>
        <w:pStyle w:val="BodyText"/>
      </w:pPr>
      <w:r>
        <w:t xml:space="preserve">To test whether our model can accurately depict the shape of the modern sea surface temperature gradient, and to facilitate comparison with the Eocene gradient, we applied our model to </w:t>
      </w:r>
      <w:ins w:id="197" w:author="Author" w:date="2023-09-23T14:34:00Z">
        <w:r>
          <w:t xml:space="preserve">mean </w:t>
        </w:r>
      </w:ins>
      <w:r>
        <w:t xml:space="preserve">annual sea surface </w:t>
      </w:r>
      <w:del w:id="198" w:author="Author" w:date="2023-09-23T14:34:00Z">
        <w:r>
          <w:delText xml:space="preserve">mean </w:delText>
        </w:r>
      </w:del>
      <w:r>
        <w:t xml:space="preserve">temperatures from Bio-Oracle (Assis et al., 2018), aggregated to a </w:t>
      </w:r>
      <w:ins w:id="199" w:author="Author" w:date="2023-09-23T14:34:00Z">
        <w:r>
          <w:t xml:space="preserve">spatial grid resolution of </w:t>
        </w:r>
      </w:ins>
      <m:oMath>
        <m:sSup>
          <m:sSupPr>
            <m:ctrlPr>
              <w:rPr>
                <w:rFonts w:ascii="Cambria Math" w:hAnsi="Cambria Math"/>
              </w:rPr>
            </m:ctrlPr>
          </m:sSupPr>
          <m:e>
            <m:r>
              <w:rPr>
                <w:rFonts w:ascii="Cambria Math" w:hAnsi="Cambria Math"/>
              </w:rPr>
              <m:t>1</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sup>
        </m:sSup>
      </m:oMath>
      <w:r>
        <w:t xml:space="preserve"> </w:t>
      </w:r>
      <w:del w:id="200" w:author="Author" w:date="2023-09-23T14:34:00Z">
        <w:r>
          <w:delText xml:space="preserve">raster </w:delText>
        </w:r>
      </w:del>
      <w:r>
        <w:t>(</w:t>
      </w:r>
      <w:r>
        <w:rPr>
          <w:i/>
          <w:iCs/>
        </w:rPr>
        <w:t>n</w:t>
      </w:r>
      <w:r>
        <w:t xml:space="preserve"> = 46,131).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the modern gradient was calculated as above (Gelman et al., 2019), comparing the modelled gradient and the empirical temperature averages in 1° latitude bins. Only the medians are reported for the modern gradient, as the 95% credible intervals are extremely narrow due to the high precision of the posterior estimates.</w:t>
      </w:r>
    </w:p>
    <w:p w14:paraId="0AE7C90F" w14:textId="77777777" w:rsidR="00171CAA" w:rsidRDefault="00000000">
      <w:pPr>
        <w:pStyle w:val="BodyText"/>
      </w:pPr>
      <w:r>
        <w:t>To reconstruct the idealised gradients and the modern gradient, we used a simplified, non-hierarchical version of our model, as every location is associated with only one temperature value, making the hierarchical structure superfluous. To achieve this, we substituted temperature (</w:t>
      </w:r>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for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in </w:t>
      </w:r>
      <w:hyperlink w:anchor="eq-mu">
        <w:r>
          <w:rPr>
            <w:rStyle w:val="Hyperlink"/>
          </w:rPr>
          <w:t>Equation 1</w:t>
        </w:r>
      </w:hyperlink>
      <w:r>
        <w:t xml:space="preserve"> and </w:t>
      </w:r>
      <w:hyperlink w:anchor="eq-sigma">
        <w:r>
          <w:rPr>
            <w:rStyle w:val="Hyperlink"/>
          </w:rPr>
          <w:t>Equation 5</w:t>
        </w:r>
      </w:hyperlink>
      <w:r>
        <w:t>.</w:t>
      </w:r>
    </w:p>
    <w:p w14:paraId="79190017" w14:textId="77777777" w:rsidR="00171CAA" w:rsidRDefault="00000000">
      <w:pPr>
        <w:pStyle w:val="Heading2"/>
      </w:pPr>
      <w:bookmarkStart w:id="201" w:name="parameter-estimation"/>
      <w:bookmarkEnd w:id="173"/>
      <w:r>
        <w:t>Parameter estimation</w:t>
      </w:r>
    </w:p>
    <w:p w14:paraId="4F2562AC" w14:textId="38290C1E" w:rsidR="00171CAA" w:rsidRDefault="00000000">
      <w:pPr>
        <w:pStyle w:val="FirstParagraph"/>
      </w:pPr>
      <w:r>
        <w:t xml:space="preserve">We estimated the posterior distributions of the model parameters using a Markov chain Monte Carlo (MCMC) algorithm, written in R. Specifically, we sampled the unknown parameters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with Metropolis-Hastings, and used Gibbs sampling to estimate all other unknown parameters (see Gilks et al., 1995; Gelman et al., 2013). Posterior inference on the modern gradient is based on four chains with 60,000 iterations each, 10,000 of which were discarded as burn-in. Every </w:t>
      </w:r>
      <w:del w:id="202" w:author="Author" w:date="2023-09-23T14:34:00Z">
        <w:r>
          <w:delText>10th</w:delText>
        </w:r>
      </w:del>
      <m:oMath>
        <m:sSup>
          <m:sSupPr>
            <m:ctrlPr>
              <w:ins w:id="203" w:author="Author" w:date="2023-09-23T14:34:00Z">
                <w:rPr>
                  <w:rFonts w:ascii="Cambria Math" w:hAnsi="Cambria Math"/>
                </w:rPr>
              </w:ins>
            </m:ctrlPr>
          </m:sSupPr>
          <m:e>
            <m:r>
              <w:ins w:id="204" w:author="Author" w:date="2023-09-23T14:34:00Z">
                <w:rPr>
                  <w:rFonts w:ascii="Cambria Math" w:hAnsi="Cambria Math"/>
                </w:rPr>
                <m:t>10</m:t>
              </w:ins>
            </m:r>
          </m:e>
          <m:sup>
            <m:r>
              <w:ins w:id="205" w:author="Author" w:date="2023-09-23T14:34:00Z">
                <w:rPr>
                  <w:rFonts w:ascii="Cambria Math" w:hAnsi="Cambria Math"/>
                </w:rPr>
                <m:t>th</m:t>
              </w:ins>
            </m:r>
          </m:sup>
        </m:sSup>
      </m:oMath>
      <w:r>
        <w:t xml:space="preserve"> iteration was retained, resulting in a total of 20,000 iterations with low autocorrelation. The re-sampled, simulated gradients were modelled in one chain with 10,000 iterations for each of the 1,000 random samples. 5,000 iterations each were discarded as burn-in, and every </w:t>
      </w:r>
      <w:del w:id="206" w:author="Author" w:date="2023-09-23T14:34:00Z">
        <w:r>
          <w:delText>25th</w:delText>
        </w:r>
      </w:del>
      <m:oMath>
        <m:sSup>
          <m:sSupPr>
            <m:ctrlPr>
              <w:ins w:id="207" w:author="Author" w:date="2023-09-23T14:34:00Z">
                <w:rPr>
                  <w:rFonts w:ascii="Cambria Math" w:hAnsi="Cambria Math"/>
                </w:rPr>
              </w:ins>
            </m:ctrlPr>
          </m:sSupPr>
          <m:e>
            <m:r>
              <w:ins w:id="208" w:author="Author" w:date="2023-09-23T14:34:00Z">
                <w:rPr>
                  <w:rFonts w:ascii="Cambria Math" w:hAnsi="Cambria Math"/>
                </w:rPr>
                <m:t>25</m:t>
              </w:ins>
            </m:r>
          </m:e>
          <m:sup>
            <m:r>
              <w:ins w:id="209" w:author="Author" w:date="2023-09-23T14:34:00Z">
                <w:rPr>
                  <w:rFonts w:ascii="Cambria Math" w:hAnsi="Cambria Math"/>
                </w:rPr>
                <m:t>th</m:t>
              </w:ins>
            </m:r>
          </m:sup>
        </m:sSup>
      </m:oMath>
      <w:r>
        <w:t xml:space="preserve"> iteration was kept, resulting in a total of 200,000 iterations across </w:t>
      </w:r>
      <w:r>
        <w:lastRenderedPageBreak/>
        <w:t xml:space="preserve">all 1,000 model runs. For the simulated gradients with an Eocene sampling distribution, a single chain with 250,000 iterations was used, thinned to 10,000 iterations after burn-in. For the Eocene model, we ran four chains with 600,000 iterations each, discarding 100,000 as burn-in and keeping every </w:t>
      </w:r>
      <w:del w:id="210" w:author="Author" w:date="2023-09-23T14:34:00Z">
        <w:r>
          <w:delText>100th</w:delText>
        </w:r>
      </w:del>
      <m:oMath>
        <m:sSup>
          <m:sSupPr>
            <m:ctrlPr>
              <w:ins w:id="211" w:author="Author" w:date="2023-09-23T14:34:00Z">
                <w:rPr>
                  <w:rFonts w:ascii="Cambria Math" w:hAnsi="Cambria Math"/>
                </w:rPr>
              </w:ins>
            </m:ctrlPr>
          </m:sSupPr>
          <m:e>
            <m:r>
              <w:ins w:id="212" w:author="Author" w:date="2023-09-23T14:34:00Z">
                <w:rPr>
                  <w:rFonts w:ascii="Cambria Math" w:hAnsi="Cambria Math"/>
                </w:rPr>
                <m:t>100</m:t>
              </w:ins>
            </m:r>
          </m:e>
          <m:sup>
            <m:r>
              <w:ins w:id="213" w:author="Author" w:date="2023-09-23T14:34:00Z">
                <w:rPr>
                  <w:rFonts w:ascii="Cambria Math" w:hAnsi="Cambria Math"/>
                </w:rPr>
                <m:t>th</m:t>
              </w:ins>
            </m:r>
          </m:sup>
        </m:sSup>
      </m:oMath>
      <w:r>
        <w:t xml:space="preserve"> iteration, as the hierarchical model structure results in higher autocorrelation of the chains. The Eocene posterior inference is thus based on a total of 20,000 iterations with low autocorrelation (effective multivariate sample size for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is &gt; 18,000). Trace plots of the MCMC chains indicate convergence and good mixing of the chains (Fig. S1).</w:t>
      </w:r>
    </w:p>
    <w:p w14:paraId="6847451C" w14:textId="77777777" w:rsidR="00171CAA" w:rsidRDefault="00000000">
      <w:pPr>
        <w:pStyle w:val="Heading2"/>
      </w:pPr>
      <w:bookmarkStart w:id="214" w:name="processing-of-model-results"/>
      <w:bookmarkEnd w:id="201"/>
      <w:r>
        <w:t>Processing of model results</w:t>
      </w:r>
    </w:p>
    <w:p w14:paraId="11334134" w14:textId="5A410F00" w:rsidR="00171CAA" w:rsidRDefault="00000000">
      <w:pPr>
        <w:pStyle w:val="FirstParagraph"/>
      </w:pPr>
      <w:del w:id="215" w:author="Author" w:date="2023-09-23T14:34:00Z">
        <w:r>
          <w:delText>modelled</w:delText>
        </w:r>
      </w:del>
      <w:ins w:id="216" w:author="Author" w:date="2023-09-23T14:34:00Z">
        <w:r>
          <w:t>Modelled</w:t>
        </w:r>
      </w:ins>
      <w:r>
        <w:t xml:space="preserve"> sea surface temperature estimates were generated with </w:t>
      </w:r>
      <w:hyperlink w:anchor="eq-nu">
        <w:r>
          <w:rPr>
            <w:rStyle w:val="Hyperlink"/>
          </w:rPr>
          <w:t>Equation 2</w:t>
        </w:r>
      </w:hyperlink>
      <w:r>
        <w:t xml:space="preserve">, calculating the sea surface temperatures at any latitude with the parameter estimates of each iteration from the posterior. The median and 95% CI of temperatures </w:t>
      </w:r>
      <w:del w:id="217" w:author="Author" w:date="2023-09-23T14:34:00Z">
        <w:r>
          <w:delText>where</w:delText>
        </w:r>
      </w:del>
      <w:ins w:id="218" w:author="Author" w:date="2023-09-23T14:34:00Z">
        <w:r>
          <w:t>were</w:t>
        </w:r>
      </w:ins>
      <w:r>
        <w:t xml:space="preserve"> then taken from all temperature estimates obtained at the latitudes of interest.</w:t>
      </w:r>
    </w:p>
    <w:p w14:paraId="76592F4B" w14:textId="6F465CAB" w:rsidR="00171CAA" w:rsidRDefault="00000000">
      <w:pPr>
        <w:pStyle w:val="BodyText"/>
      </w:pPr>
      <w:r>
        <w:t xml:space="preserve">The latitudinal gradient </w:t>
      </w:r>
      <w:del w:id="219" w:author="Author" w:date="2023-09-23T14:34:00Z">
        <w:r>
          <w:delText>is</w:delText>
        </w:r>
      </w:del>
      <w:ins w:id="220" w:author="Author" w:date="2023-09-23T14:34:00Z">
        <w:r>
          <w:t>was</w:t>
        </w:r>
      </w:ins>
      <w:r>
        <w:t xml:space="preserve"> calculated as the difference between the modelled temperature at the equator (0° latitude) and at the poles (90° absolute latitude). To facilitate comparison with earlier estimates, we also </w:t>
      </w:r>
      <w:del w:id="221" w:author="Author" w:date="2023-09-23T14:34:00Z">
        <w:r>
          <w:delText>calculate</w:delText>
        </w:r>
      </w:del>
      <w:ins w:id="222" w:author="Author" w:date="2023-09-23T14:34:00Z">
        <w:r>
          <w:t>calculated</w:t>
        </w:r>
      </w:ins>
      <w:r>
        <w:t xml:space="preserve"> the gradient with the temperature at the polar circle (66.6° absolute latitude) being used instead of the temperature at the poles.</w:t>
      </w:r>
      <w:del w:id="223" w:author="Author" w:date="2023-09-23T14:34:00Z">
        <w:r>
          <w:delText xml:space="preserve"> Given the sigmoidal shape of the modern as well as the Eocene gradient (see Fig. 4), these results are broadly comparable to a gradient inferred from the zonal average of equatorial and high-latitude temperatures, as has been done in some earlier studies (Evans et al., 2018).</w:delText>
        </w:r>
      </w:del>
    </w:p>
    <w:p w14:paraId="5678546B" w14:textId="77777777" w:rsidR="00171CAA" w:rsidRDefault="00000000">
      <w:pPr>
        <w:pStyle w:val="BodyText"/>
      </w:pPr>
      <w:r>
        <w:t>Differences between Eocene and modern temperatures at a certain latitude were calculated by randomly pairing all iterations of the posterior from the Eocene and modern temperature gradient model, calculating the Eocene and modern temperature using the respective iterations, taking the difference, and then calculating the median (95% CI) from all pairs of iterations.</w:t>
      </w:r>
    </w:p>
    <w:p w14:paraId="614B7698" w14:textId="77777777" w:rsidR="00171CAA" w:rsidRDefault="00000000">
      <w:pPr>
        <w:pStyle w:val="BodyText"/>
      </w:pPr>
      <w:r>
        <w:t>Global average temperatures with 95% credible intervals were calculated by taking the weighted mean of the median (95% CI) of temperature estimates in 1° latitudinal bins. The weights were set to the proportion of global surface area in each latitudinal bin, i.e. decreasing with increasing latitude as:</w:t>
      </w:r>
    </w:p>
    <w:p w14:paraId="27118A60" w14:textId="77777777" w:rsidR="00171CAA" w:rsidRDefault="00000000">
      <w:pPr>
        <w:pStyle w:val="BodyText"/>
      </w:pPr>
      <w:bookmarkStart w:id="224" w:name="eq-weights"/>
      <m:oMathPara>
        <m:oMathParaPr>
          <m:jc m:val="center"/>
        </m:oMathParaPr>
        <m:oMath>
          <m:r>
            <w:rPr>
              <w:rFonts w:ascii="Cambria Math" w:hAnsi="Cambria Math"/>
            </w:rPr>
            <m:t>weights</m:t>
          </m:r>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11</m:t>
              </m:r>
            </m:e>
          </m:d>
        </m:oMath>
      </m:oMathPara>
      <w:bookmarkEnd w:id="224"/>
    </w:p>
    <w:p w14:paraId="66F64097" w14:textId="77777777" w:rsidR="00171CAA" w:rsidRDefault="00000000">
      <w:pPr>
        <w:pStyle w:val="FirstParagraph"/>
      </w:pPr>
      <w:r>
        <w:t xml:space="preserve">where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is the upper, and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is the lower latitudinal boundary of bin </w:t>
      </w:r>
      <m:oMath>
        <m:r>
          <w:rPr>
            <w:rFonts w:ascii="Cambria Math" w:hAnsi="Cambria Math"/>
          </w:rPr>
          <m:t>i</m:t>
        </m:r>
      </m:oMath>
      <w:r>
        <w:t>, i.e. we approximated the shape of the globe as a spheroid.</w:t>
      </w:r>
    </w:p>
    <w:p w14:paraId="1018D825" w14:textId="77777777" w:rsidR="00171CAA" w:rsidRDefault="00000000">
      <w:pPr>
        <w:pStyle w:val="Heading1"/>
      </w:pPr>
      <w:bookmarkStart w:id="225" w:name="results"/>
      <w:bookmarkEnd w:id="65"/>
      <w:bookmarkEnd w:id="214"/>
      <w:r>
        <w:lastRenderedPageBreak/>
        <w:t>Results</w:t>
      </w:r>
    </w:p>
    <w:p w14:paraId="2428BD83" w14:textId="77777777" w:rsidR="00171CAA" w:rsidRDefault="00000000">
      <w:pPr>
        <w:pStyle w:val="Heading2"/>
      </w:pPr>
      <w:bookmarkStart w:id="226" w:name="model-validation-1"/>
      <w:r>
        <w:t>Model validation</w:t>
      </w:r>
    </w:p>
    <w:tbl>
      <w:tblPr>
        <w:tblStyle w:val="Table"/>
        <w:tblW w:w="5000" w:type="pct"/>
        <w:tblLook w:val="0000" w:firstRow="0" w:lastRow="0" w:firstColumn="0" w:lastColumn="0" w:noHBand="0" w:noVBand="0"/>
      </w:tblPr>
      <w:tblGrid>
        <w:gridCol w:w="9360"/>
      </w:tblGrid>
      <w:tr w:rsidR="00171CAA" w14:paraId="43CCF809" w14:textId="77777777">
        <w:tc>
          <w:tcPr>
            <w:tcW w:w="0" w:type="auto"/>
          </w:tcPr>
          <w:p w14:paraId="795DEEF3" w14:textId="77777777" w:rsidR="00BC1E8A" w:rsidRDefault="00000000">
            <w:pPr>
              <w:jc w:val="center"/>
              <w:rPr>
                <w:del w:id="227" w:author="Author" w:date="2023-09-23T14:34:00Z"/>
              </w:rPr>
            </w:pPr>
            <w:bookmarkStart w:id="228" w:name="fig-2"/>
            <w:del w:id="229" w:author="Author" w:date="2023-09-23T14:34:00Z">
              <w:r>
                <w:rPr>
                  <w:noProof/>
                </w:rPr>
                <w:drawing>
                  <wp:inline distT="0" distB="0" distL="0" distR="0" wp14:anchorId="23A4D099" wp14:editId="04E33BDA">
                    <wp:extent cx="5399999" cy="5399999"/>
                    <wp:effectExtent l="0" t="0" r="0" b="0"/>
                    <wp:docPr id="729153174" name="Picture 729153174"/>
                    <wp:cNvGraphicFramePr/>
                    <a:graphic xmlns:a="http://schemas.openxmlformats.org/drawingml/2006/main">
                      <a:graphicData uri="http://schemas.openxmlformats.org/drawingml/2006/picture">
                        <pic:pic xmlns:pic="http://schemas.openxmlformats.org/drawingml/2006/picture">
                          <pic:nvPicPr>
                            <pic:cNvPr id="48" name="Picture" descr="../figures/fig_2.png"/>
                            <pic:cNvPicPr>
                              <a:picLocks noChangeAspect="1" noChangeArrowheads="1"/>
                            </pic:cNvPicPr>
                          </pic:nvPicPr>
                          <pic:blipFill>
                            <a:blip r:embed="rId9"/>
                            <a:stretch>
                              <a:fillRect/>
                            </a:stretch>
                          </pic:blipFill>
                          <pic:spPr bwMode="auto">
                            <a:xfrm>
                              <a:off x="0" y="0"/>
                              <a:ext cx="5399999" cy="5399999"/>
                            </a:xfrm>
                            <a:prstGeom prst="rect">
                              <a:avLst/>
                            </a:prstGeom>
                            <a:noFill/>
                            <a:ln w="9525">
                              <a:noFill/>
                              <a:headEnd/>
                              <a:tailEnd/>
                            </a:ln>
                          </pic:spPr>
                        </pic:pic>
                      </a:graphicData>
                    </a:graphic>
                  </wp:inline>
                </w:drawing>
              </w:r>
            </w:del>
          </w:p>
          <w:p w14:paraId="49FB1BA9" w14:textId="77777777" w:rsidR="00171CAA" w:rsidRDefault="00000000">
            <w:pPr>
              <w:jc w:val="center"/>
              <w:rPr>
                <w:ins w:id="230" w:author="Author" w:date="2023-09-23T14:34:00Z"/>
              </w:rPr>
            </w:pPr>
            <w:ins w:id="231" w:author="Author" w:date="2023-09-23T14:34:00Z">
              <w:r>
                <w:rPr>
                  <w:noProof/>
                </w:rPr>
                <w:lastRenderedPageBreak/>
                <w:drawing>
                  <wp:inline distT="0" distB="0" distL="0" distR="0" wp14:anchorId="73C4F70B" wp14:editId="6646543C">
                    <wp:extent cx="5399999" cy="5399999"/>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8" name="Picture" descr="../figures/fig_2_revised_final.png"/>
                            <pic:cNvPicPr>
                              <a:picLocks noChangeAspect="1" noChangeArrowheads="1"/>
                            </pic:cNvPicPr>
                          </pic:nvPicPr>
                          <pic:blipFill>
                            <a:blip r:embed="rId10"/>
                            <a:stretch>
                              <a:fillRect/>
                            </a:stretch>
                          </pic:blipFill>
                          <pic:spPr bwMode="auto">
                            <a:xfrm>
                              <a:off x="0" y="0"/>
                              <a:ext cx="5399999" cy="5399999"/>
                            </a:xfrm>
                            <a:prstGeom prst="rect">
                              <a:avLst/>
                            </a:prstGeom>
                            <a:noFill/>
                            <a:ln w="9525">
                              <a:noFill/>
                              <a:headEnd/>
                              <a:tailEnd/>
                            </a:ln>
                          </pic:spPr>
                        </pic:pic>
                      </a:graphicData>
                    </a:graphic>
                  </wp:inline>
                </w:drawing>
              </w:r>
            </w:ins>
          </w:p>
          <w:p w14:paraId="416110C4" w14:textId="52658A14" w:rsidR="00171CAA" w:rsidRDefault="00000000">
            <w:pPr>
              <w:pStyle w:val="ImageCaption"/>
              <w:spacing w:before="200"/>
              <w:jc w:val="left"/>
            </w:pPr>
            <w:r>
              <w:t xml:space="preserve">Figure 2: Model reconstructions of simulated latitudinal temperature gradients at various sample sizes. Each column depicts a different reconstruction for given sample sizes: 5, 10, 20, and 34 (latitudes of EECO samples). Each row depicts a different </w:t>
            </w:r>
            <w:del w:id="232" w:author="Author" w:date="2023-09-23T14:34:00Z">
              <w:r>
                <w:delText xml:space="preserve">simulated </w:delText>
              </w:r>
            </w:del>
            <w:r>
              <w:t xml:space="preserve">latitudinal temperature gradient that represents </w:t>
            </w:r>
            <w:proofErr w:type="spellStart"/>
            <w:r>
              <w:t>idealised</w:t>
            </w:r>
            <w:proofErr w:type="spellEnd"/>
            <w:r>
              <w:t xml:space="preserve"> </w:t>
            </w:r>
            <w:ins w:id="233" w:author="Author" w:date="2023-09-23T14:34:00Z">
              <w:r>
                <w:t xml:space="preserve">or observed </w:t>
              </w:r>
            </w:ins>
            <w:r>
              <w:t xml:space="preserve">climatic states: </w:t>
            </w:r>
            <w:proofErr w:type="spellStart"/>
            <w:ins w:id="234" w:author="Author" w:date="2023-09-23T14:34:00Z">
              <w:r>
                <w:t>idealsed</w:t>
              </w:r>
              <w:proofErr w:type="spellEnd"/>
              <w:r>
                <w:t xml:space="preserve"> </w:t>
              </w:r>
            </w:ins>
            <w:r>
              <w:t xml:space="preserve">extreme icehouse, </w:t>
            </w:r>
            <w:del w:id="235" w:author="Author" w:date="2023-09-23T14:34:00Z">
              <w:r>
                <w:delText xml:space="preserve">icehouse, </w:delText>
              </w:r>
            </w:del>
            <w:r>
              <w:t>greenhouse, and extreme greenhouse</w:t>
            </w:r>
            <w:del w:id="236" w:author="Author" w:date="2023-09-23T14:34:00Z">
              <w:r>
                <w:delText>.</w:delText>
              </w:r>
            </w:del>
            <w:ins w:id="237" w:author="Author" w:date="2023-09-23T14:34:00Z">
              <w:r>
                <w:t xml:space="preserve"> gradients, and the modern gradient, which represents an icehouse state.</w:t>
              </w:r>
            </w:ins>
            <w:r>
              <w:t xml:space="preserve"> The black line illustrates the </w:t>
            </w:r>
            <w:del w:id="238" w:author="Author" w:date="2023-09-23T14:34:00Z">
              <w:r>
                <w:delText>simulated</w:delText>
              </w:r>
            </w:del>
            <w:ins w:id="239" w:author="Author" w:date="2023-09-23T14:34:00Z">
              <w:r>
                <w:t>original</w:t>
              </w:r>
            </w:ins>
            <w:r>
              <w:t xml:space="preserve"> gradient. The blue line depicts the reconstructed gradient represented by the median sea surface temperature value estimated from 1,000 model runs with different random samples (first three columns), and a single run with the EECO latitudinal sampling distribution (fourth column). </w:t>
            </w:r>
            <w:ins w:id="240" w:author="Author" w:date="2023-09-23T14:34:00Z">
              <w:r>
                <w:t xml:space="preserve">To generate the random samples, noise from a normal distribution with a standard deviation of 3.8 was added to all temperatures. </w:t>
              </w:r>
            </w:ins>
            <w:r>
              <w:t>The blue shadings depict the 90%, 95%, and 99% credible intervals. Bold black text within each panel depicts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estimating goodness of fit between the simulated and modelled gradient. The median (50%)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along with the 95% credible intervals from all model runs are shown. Each gradient is depicted in absolute latitude.</w:t>
            </w:r>
          </w:p>
        </w:tc>
        <w:bookmarkEnd w:id="228"/>
      </w:tr>
    </w:tbl>
    <w:p w14:paraId="29543A07" w14:textId="77777777" w:rsidR="00171CAA" w:rsidRDefault="00171CAA"/>
    <w:tbl>
      <w:tblPr>
        <w:tblStyle w:val="Table"/>
        <w:tblW w:w="5000" w:type="pct"/>
        <w:tblLook w:val="0000" w:firstRow="0" w:lastRow="0" w:firstColumn="0" w:lastColumn="0" w:noHBand="0" w:noVBand="0"/>
      </w:tblPr>
      <w:tblGrid>
        <w:gridCol w:w="9360"/>
      </w:tblGrid>
      <w:tr w:rsidR="00171CAA" w14:paraId="479D24EB" w14:textId="77777777">
        <w:tc>
          <w:tcPr>
            <w:tcW w:w="0" w:type="auto"/>
          </w:tcPr>
          <w:p w14:paraId="1C6F067F" w14:textId="77777777" w:rsidR="00BC1E8A" w:rsidRDefault="00000000">
            <w:pPr>
              <w:jc w:val="center"/>
              <w:rPr>
                <w:del w:id="241" w:author="Author" w:date="2023-09-23T14:34:00Z"/>
              </w:rPr>
            </w:pPr>
            <w:bookmarkStart w:id="242" w:name="fig-3"/>
            <w:del w:id="243" w:author="Author" w:date="2023-09-23T14:34:00Z">
              <w:r>
                <w:rPr>
                  <w:noProof/>
                </w:rPr>
                <w:lastRenderedPageBreak/>
                <w:drawing>
                  <wp:inline distT="0" distB="0" distL="0" distR="0" wp14:anchorId="6A58F8D2" wp14:editId="724E8373">
                    <wp:extent cx="3599999" cy="3599999"/>
                    <wp:effectExtent l="0" t="0" r="0" b="0"/>
                    <wp:docPr id="224188636" name="Picture 224188636"/>
                    <wp:cNvGraphicFramePr/>
                    <a:graphic xmlns:a="http://schemas.openxmlformats.org/drawingml/2006/main">
                      <a:graphicData uri="http://schemas.openxmlformats.org/drawingml/2006/picture">
                        <pic:pic xmlns:pic="http://schemas.openxmlformats.org/drawingml/2006/picture">
                          <pic:nvPicPr>
                            <pic:cNvPr id="52" name="Picture" descr="../figures/fig_3.png"/>
                            <pic:cNvPicPr>
                              <a:picLocks noChangeAspect="1" noChangeArrowheads="1"/>
                            </pic:cNvPicPr>
                          </pic:nvPicPr>
                          <pic:blipFill>
                            <a:blip r:embed="rId11"/>
                            <a:stretch>
                              <a:fillRect/>
                            </a:stretch>
                          </pic:blipFill>
                          <pic:spPr bwMode="auto">
                            <a:xfrm>
                              <a:off x="0" y="0"/>
                              <a:ext cx="3599999" cy="3599999"/>
                            </a:xfrm>
                            <a:prstGeom prst="rect">
                              <a:avLst/>
                            </a:prstGeom>
                            <a:noFill/>
                            <a:ln w="9525">
                              <a:noFill/>
                              <a:headEnd/>
                              <a:tailEnd/>
                            </a:ln>
                          </pic:spPr>
                        </pic:pic>
                      </a:graphicData>
                    </a:graphic>
                  </wp:inline>
                </w:drawing>
              </w:r>
            </w:del>
          </w:p>
          <w:p w14:paraId="1F42E055" w14:textId="77777777" w:rsidR="00171CAA" w:rsidRDefault="00000000">
            <w:pPr>
              <w:jc w:val="center"/>
              <w:rPr>
                <w:ins w:id="244" w:author="Author" w:date="2023-09-23T14:34:00Z"/>
              </w:rPr>
            </w:pPr>
            <w:ins w:id="245" w:author="Author" w:date="2023-09-23T14:34:00Z">
              <w:r>
                <w:rPr>
                  <w:noProof/>
                </w:rPr>
                <w:drawing>
                  <wp:inline distT="0" distB="0" distL="0" distR="0" wp14:anchorId="331A69B9" wp14:editId="1756B594">
                    <wp:extent cx="3599999" cy="3599999"/>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2" name="Picture" descr="../figures/fig_3_revised.png"/>
                            <pic:cNvPicPr>
                              <a:picLocks noChangeAspect="1" noChangeArrowheads="1"/>
                            </pic:cNvPicPr>
                          </pic:nvPicPr>
                          <pic:blipFill>
                            <a:blip r:embed="rId12"/>
                            <a:stretch>
                              <a:fillRect/>
                            </a:stretch>
                          </pic:blipFill>
                          <pic:spPr bwMode="auto">
                            <a:xfrm>
                              <a:off x="0" y="0"/>
                              <a:ext cx="3599999" cy="3599999"/>
                            </a:xfrm>
                            <a:prstGeom prst="rect">
                              <a:avLst/>
                            </a:prstGeom>
                            <a:noFill/>
                            <a:ln w="9525">
                              <a:noFill/>
                              <a:headEnd/>
                              <a:tailEnd/>
                            </a:ln>
                          </pic:spPr>
                        </pic:pic>
                      </a:graphicData>
                    </a:graphic>
                  </wp:inline>
                </w:drawing>
              </w:r>
            </w:ins>
          </w:p>
          <w:p w14:paraId="63A4E2C9" w14:textId="4915D9F3" w:rsidR="00171CAA" w:rsidRDefault="00000000">
            <w:pPr>
              <w:pStyle w:val="ImageCaption"/>
              <w:spacing w:before="200"/>
              <w:jc w:val="left"/>
            </w:pPr>
            <w:r>
              <w:t>Figure 3: Present-day latitudinal temperature gradient. The present-day empirical latitudinal temperature gradient (median sea surface temperature) is depicted as a black line, and the gradient estimated by the Bayesian model is shown in turquoise</w:t>
            </w:r>
            <w:del w:id="246" w:author="Author" w:date="2023-09-23T14:34:00Z">
              <w:r>
                <w:delText>.</w:delText>
              </w:r>
            </w:del>
            <w:ins w:id="247" w:author="Author" w:date="2023-09-23T14:34:00Z">
              <w:r>
                <w:t xml:space="preserve"> (</w:t>
              </w:r>
            </w:ins>
            <m:oMath>
              <m:sSup>
                <m:sSupPr>
                  <m:ctrlPr>
                    <w:ins w:id="248" w:author="Author" w:date="2023-09-23T14:34:00Z">
                      <w:rPr>
                        <w:rFonts w:ascii="Cambria Math" w:hAnsi="Cambria Math"/>
                      </w:rPr>
                    </w:ins>
                  </m:ctrlPr>
                </m:sSupPr>
                <m:e>
                  <m:r>
                    <w:ins w:id="249" w:author="Author" w:date="2023-09-23T14:34:00Z">
                      <w:rPr>
                        <w:rFonts w:ascii="Cambria Math" w:hAnsi="Cambria Math"/>
                      </w:rPr>
                      <m:t>R</m:t>
                    </w:ins>
                  </m:r>
                </m:e>
                <m:sup>
                  <m:r>
                    <w:ins w:id="250" w:author="Author" w:date="2023-09-23T14:34:00Z">
                      <w:rPr>
                        <w:rFonts w:ascii="Cambria Math" w:hAnsi="Cambria Math"/>
                      </w:rPr>
                      <m:t>2</m:t>
                    </w:ins>
                  </m:r>
                </m:sup>
              </m:sSup>
              <m:r>
                <w:ins w:id="251" w:author="Author" w:date="2023-09-23T14:34:00Z">
                  <m:rPr>
                    <m:sty m:val="p"/>
                  </m:rPr>
                  <w:rPr>
                    <w:rFonts w:ascii="Cambria Math" w:hAnsi="Cambria Math"/>
                  </w:rPr>
                  <m:t>=</m:t>
                </w:ins>
              </m:r>
              <m:r>
                <w:ins w:id="252" w:author="Author" w:date="2023-09-23T14:34:00Z">
                  <w:rPr>
                    <w:rFonts w:ascii="Cambria Math" w:hAnsi="Cambria Math"/>
                  </w:rPr>
                  <m:t>0.97</m:t>
                </w:ins>
              </m:r>
              <m:r>
                <w:ins w:id="253" w:author="Author" w:date="2023-09-23T14:34:00Z">
                  <m:rPr>
                    <m:sty m:val="p"/>
                  </m:rPr>
                  <w:rPr>
                    <w:rFonts w:ascii="Cambria Math" w:hAnsi="Cambria Math"/>
                  </w:rPr>
                  <m:t>,</m:t>
                </w:ins>
              </m:r>
              <m:r>
                <w:ins w:id="254" w:author="Author" w:date="2023-09-23T14:34:00Z">
                  <w:rPr>
                    <w:rFonts w:ascii="Cambria Math" w:hAnsi="Cambria Math"/>
                  </w:rPr>
                  <m:t>N</m:t>
                </w:ins>
              </m:r>
              <m:r>
                <w:ins w:id="255" w:author="Author" w:date="2023-09-23T14:34:00Z">
                  <m:rPr>
                    <m:sty m:val="p"/>
                  </m:rPr>
                  <w:rPr>
                    <w:rFonts w:ascii="Cambria Math" w:hAnsi="Cambria Math"/>
                  </w:rPr>
                  <m:t>=</m:t>
                </w:ins>
              </m:r>
              <m:r>
                <w:ins w:id="256" w:author="Author" w:date="2023-09-23T14:34:00Z">
                  <w:rPr>
                    <w:rFonts w:ascii="Cambria Math" w:hAnsi="Cambria Math"/>
                  </w:rPr>
                  <m:t>42</m:t>
                </w:ins>
              </m:r>
              <m:r>
                <w:ins w:id="257" w:author="Author" w:date="2023-09-23T14:34:00Z">
                  <m:rPr>
                    <m:sty m:val="p"/>
                  </m:rPr>
                  <w:rPr>
                    <w:rFonts w:ascii="Cambria Math" w:hAnsi="Cambria Math"/>
                  </w:rPr>
                  <m:t>,</m:t>
                </w:ins>
              </m:r>
              <m:r>
                <w:ins w:id="258" w:author="Author" w:date="2023-09-23T14:34:00Z">
                  <w:rPr>
                    <w:rFonts w:ascii="Cambria Math" w:hAnsi="Cambria Math"/>
                  </w:rPr>
                  <m:t>896</m:t>
                </w:ins>
              </m:r>
              <m:r>
                <w:ins w:id="259" w:author="Author" w:date="2023-09-23T14:34:00Z">
                  <m:rPr>
                    <m:sty m:val="p"/>
                  </m:rPr>
                  <w:rPr>
                    <w:rFonts w:ascii="Cambria Math" w:hAnsi="Cambria Math"/>
                  </w:rPr>
                  <m:t>)</m:t>
                </w:ins>
              </m:r>
            </m:oMath>
            <w:ins w:id="260" w:author="Author" w:date="2023-09-23T14:34:00Z">
              <w:r>
                <w:t>.</w:t>
              </w:r>
            </w:ins>
            <w:r>
              <w:t xml:space="preserve"> Grey points depict the individual cell values of the Bio-ORACLE grid of mean sea surface temperatures, which were used </w:t>
            </w:r>
            <w:r>
              <w:lastRenderedPageBreak/>
              <w:t>to infer the empirical and the modelled gradient.</w:t>
            </w:r>
            <w:ins w:id="261" w:author="Author" w:date="2023-09-23T14:34:00Z">
              <w:r>
                <w:t xml:space="preserve"> The darkness of the background shading indicates the point density.</w:t>
              </w:r>
            </w:ins>
          </w:p>
        </w:tc>
        <w:bookmarkEnd w:id="242"/>
      </w:tr>
    </w:tbl>
    <w:p w14:paraId="729E146C" w14:textId="4D143C78" w:rsidR="00171CAA" w:rsidRDefault="00000000">
      <w:pPr>
        <w:pStyle w:val="BodyText"/>
      </w:pPr>
      <w:r>
        <w:lastRenderedPageBreak/>
        <w:t xml:space="preserve">Our Bayesian model </w:t>
      </w:r>
      <w:proofErr w:type="gramStart"/>
      <w:r>
        <w:t>is able to</w:t>
      </w:r>
      <w:proofErr w:type="gramEnd"/>
      <w:del w:id="262" w:author="Author" w:date="2023-09-23T14:34:00Z">
        <w:r>
          <w:delText xml:space="preserve"> accurately</w:delText>
        </w:r>
      </w:del>
      <w:r>
        <w:t xml:space="preserve"> model a range of idealised temperature gradients, ranging from extreme icehouse to ‘super greenhouse’ scenarios (Fig. 2). Random latitudinal sampling results in </w:t>
      </w:r>
      <w:del w:id="263" w:author="Author" w:date="2023-09-23T14:34:00Z">
        <w:r>
          <w:delText xml:space="preserve">highly </w:delText>
        </w:r>
      </w:del>
      <w:r>
        <w:t xml:space="preserve">accurate reconstructions </w:t>
      </w:r>
      <w:ins w:id="264" w:author="Author" w:date="2023-09-23T14:34:00Z">
        <w:r>
          <w:t xml:space="preserve">for most random samples </w:t>
        </w:r>
      </w:ins>
      <w:r>
        <w:t xml:space="preserve">at </w:t>
      </w:r>
      <w:del w:id="265" w:author="Author" w:date="2023-09-23T14:34:00Z">
        <w:r>
          <w:delText xml:space="preserve">a </w:delText>
        </w:r>
      </w:del>
      <w:r>
        <w:t xml:space="preserve">sample sizes </w:t>
      </w:r>
      <w:del w:id="266" w:author="Author" w:date="2023-09-23T14:34:00Z">
        <w:r>
          <w:delText>as low as</w:delText>
        </w:r>
      </w:del>
      <w:ins w:id="267" w:author="Author" w:date="2023-09-23T14:34:00Z">
        <w:r>
          <w:t>of</w:t>
        </w:r>
      </w:ins>
      <w:r>
        <w:t xml:space="preserve"> 10 </w:t>
      </w:r>
      <w:ins w:id="268" w:author="Author" w:date="2023-09-23T14:34:00Z">
        <w:r>
          <w:t xml:space="preserve">and 20 </w:t>
        </w:r>
      </w:ins>
      <w:r>
        <w:t>for the icehouse scenarios (</w:t>
      </w:r>
      <w:del w:id="269" w:author="Author" w:date="2023-09-23T14:34:00Z">
        <w:r>
          <w:delText>95 % CI</w:delText>
        </w:r>
      </w:del>
      <w:ins w:id="270" w:author="Author" w:date="2023-09-23T14:34:00Z">
        <w:r>
          <w:t>median</w:t>
        </w:r>
      </w:ins>
      <w:r>
        <w:t xml:space="preserve">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&gt; 0.9). Greenhouse scenarios </w:t>
      </w:r>
      <w:del w:id="271" w:author="Author" w:date="2023-09-23T14:34:00Z">
        <w:r>
          <w:delText xml:space="preserve">require additional samples </w:delText>
        </w:r>
      </w:del>
      <w:ins w:id="272" w:author="Author" w:date="2023-09-23T14:34:00Z">
        <w:r>
          <w:t xml:space="preserve">perform somewhat worse due </w:t>
        </w:r>
      </w:ins>
      <w:r>
        <w:t xml:space="preserve">to </w:t>
      </w:r>
      <w:del w:id="273" w:author="Author" w:date="2023-09-23T14:34:00Z">
        <w:r>
          <w:delText>accurately predict</w:delText>
        </w:r>
      </w:del>
      <w:ins w:id="274" w:author="Author" w:date="2023-09-23T14:34:00Z">
        <w:r>
          <w:t>the increased uncertainty at</w:t>
        </w:r>
      </w:ins>
      <w:r>
        <w:t xml:space="preserve"> high</w:t>
      </w:r>
      <w:del w:id="275" w:author="Author" w:date="2023-09-23T14:34:00Z">
        <w:r>
          <w:delText>-latitude temperatures. This is because in the absence of high-latitude samples, the modelled gradient is heavily influenced by the priors, which we based on the modern, the only empirically known latitudinal temperature gradient.</w:delText>
        </w:r>
      </w:del>
      <w:ins w:id="276" w:author="Author" w:date="2023-09-23T14:34:00Z">
        <w:r>
          <w:t xml:space="preserve"> latitudes (median of </w:t>
        </w:r>
      </w:ins>
      <m:oMath>
        <m:sSup>
          <m:sSupPr>
            <m:ctrlPr>
              <w:ins w:id="277" w:author="Author" w:date="2023-09-23T14:34:00Z">
                <w:rPr>
                  <w:rFonts w:ascii="Cambria Math" w:hAnsi="Cambria Math"/>
                </w:rPr>
              </w:ins>
            </m:ctrlPr>
          </m:sSupPr>
          <m:e>
            <m:r>
              <w:ins w:id="278" w:author="Author" w:date="2023-09-23T14:34:00Z">
                <w:rPr>
                  <w:rFonts w:ascii="Cambria Math" w:hAnsi="Cambria Math"/>
                </w:rPr>
                <m:t>R</m:t>
              </w:ins>
            </m:r>
          </m:e>
          <m:sup>
            <m:r>
              <w:ins w:id="279" w:author="Author" w:date="2023-09-23T14:34:00Z">
                <w:rPr>
                  <w:rFonts w:ascii="Cambria Math" w:hAnsi="Cambria Math"/>
                </w:rPr>
                <m:t>2</m:t>
              </w:ins>
            </m:r>
          </m:sup>
        </m:sSup>
      </m:oMath>
      <w:ins w:id="280" w:author="Author" w:date="2023-09-23T14:34:00Z">
        <w:r>
          <w:t xml:space="preserve"> &gt; 0.7 at sample sizes 10 and 20).</w:t>
        </w:r>
      </w:ins>
      <w:r>
        <w:t xml:space="preserve"> A sampling distribution resembling that of the early Eocene </w:t>
      </w:r>
      <w:del w:id="281" w:author="Author" w:date="2023-09-23T14:34:00Z">
        <w:r>
          <w:delText>data set</w:delText>
        </w:r>
      </w:del>
      <w:ins w:id="282" w:author="Author" w:date="2023-09-23T14:34:00Z">
        <w:r>
          <w:t>dataset</w:t>
        </w:r>
      </w:ins>
      <w:r>
        <w:t xml:space="preserve"> used in this study allows for </w:t>
      </w:r>
      <w:del w:id="283" w:author="Author" w:date="2023-09-23T14:34:00Z">
        <w:r>
          <w:delText xml:space="preserve">a highly </w:delText>
        </w:r>
      </w:del>
      <w:r>
        <w:t xml:space="preserve">accurate reconstruction of </w:t>
      </w:r>
      <w:del w:id="284" w:author="Author" w:date="2023-09-23T14:34:00Z">
        <w:r>
          <w:delText>even</w:delText>
        </w:r>
      </w:del>
      <w:ins w:id="285" w:author="Author" w:date="2023-09-23T14:34:00Z">
        <w:r>
          <w:t xml:space="preserve">all scenarios, although the </w:t>
        </w:r>
      </w:ins>
      <m:oMath>
        <m:sSup>
          <m:sSupPr>
            <m:ctrlPr>
              <w:ins w:id="286" w:author="Author" w:date="2023-09-23T14:34:00Z">
                <w:rPr>
                  <w:rFonts w:ascii="Cambria Math" w:hAnsi="Cambria Math"/>
                </w:rPr>
              </w:ins>
            </m:ctrlPr>
          </m:sSupPr>
          <m:e>
            <m:r>
              <w:ins w:id="287" w:author="Author" w:date="2023-09-23T14:34:00Z">
                <w:rPr>
                  <w:rFonts w:ascii="Cambria Math" w:hAnsi="Cambria Math"/>
                </w:rPr>
                <m:t>R</m:t>
              </w:ins>
            </m:r>
          </m:e>
          <m:sup>
            <m:r>
              <w:ins w:id="288" w:author="Author" w:date="2023-09-23T14:34:00Z">
                <w:rPr>
                  <w:rFonts w:ascii="Cambria Math" w:hAnsi="Cambria Math"/>
                </w:rPr>
                <m:t>2</m:t>
              </w:ins>
            </m:r>
          </m:sup>
        </m:sSup>
      </m:oMath>
      <w:ins w:id="289" w:author="Author" w:date="2023-09-23T14:34:00Z">
        <w:r>
          <w:t xml:space="preserve"> is still relatively low in</w:t>
        </w:r>
      </w:ins>
      <w:r>
        <w:t xml:space="preserve"> the extreme greenhouse scenario</w:t>
      </w:r>
      <w:del w:id="290" w:author="Author" w:date="2023-09-23T14:34:00Z">
        <w:r>
          <w:delText xml:space="preserve"> (95 % CI of </w:delText>
        </w:r>
      </w:del>
      <m:oMath>
        <m:sSup>
          <m:sSupPr>
            <m:ctrlPr>
              <w:del w:id="291" w:author="Author" w:date="2023-09-23T14:34:00Z">
                <w:rPr>
                  <w:rFonts w:ascii="Cambria Math" w:hAnsi="Cambria Math"/>
                </w:rPr>
              </w:del>
            </m:ctrlPr>
          </m:sSupPr>
          <m:e>
            <m:r>
              <w:del w:id="292" w:author="Author" w:date="2023-09-23T14:34:00Z">
                <w:rPr>
                  <w:rFonts w:ascii="Cambria Math" w:hAnsi="Cambria Math"/>
                </w:rPr>
                <m:t>R</m:t>
              </w:del>
            </m:r>
          </m:e>
          <m:sup>
            <m:r>
              <w:del w:id="293" w:author="Author" w:date="2023-09-23T14:34:00Z">
                <w:rPr>
                  <w:rFonts w:ascii="Cambria Math" w:hAnsi="Cambria Math"/>
                </w:rPr>
                <m:t>2</m:t>
              </w:del>
            </m:r>
          </m:sup>
        </m:sSup>
      </m:oMath>
      <w:del w:id="294" w:author="Author" w:date="2023-09-23T14:34:00Z">
        <w:r>
          <w:delText xml:space="preserve"> &gt; 0.95).</w:delText>
        </w:r>
      </w:del>
      <w:ins w:id="295" w:author="Author" w:date="2023-09-23T14:34:00Z">
        <w:r>
          <w:t xml:space="preserve">, as a perfectly flat gradient prediction by the model would result in an </w:t>
        </w:r>
      </w:ins>
      <m:oMath>
        <m:sSup>
          <m:sSupPr>
            <m:ctrlPr>
              <w:ins w:id="296" w:author="Author" w:date="2023-09-23T14:34:00Z">
                <w:rPr>
                  <w:rFonts w:ascii="Cambria Math" w:hAnsi="Cambria Math"/>
                </w:rPr>
              </w:ins>
            </m:ctrlPr>
          </m:sSupPr>
          <m:e>
            <m:r>
              <w:ins w:id="297" w:author="Author" w:date="2023-09-23T14:34:00Z">
                <w:rPr>
                  <w:rFonts w:ascii="Cambria Math" w:hAnsi="Cambria Math"/>
                </w:rPr>
                <m:t>R</m:t>
              </w:ins>
            </m:r>
          </m:e>
          <m:sup>
            <m:r>
              <w:ins w:id="298" w:author="Author" w:date="2023-09-23T14:34:00Z">
                <w:rPr>
                  <w:rFonts w:ascii="Cambria Math" w:hAnsi="Cambria Math"/>
                </w:rPr>
                <m:t>2</m:t>
              </w:ins>
            </m:r>
          </m:sup>
        </m:sSup>
      </m:oMath>
      <w:ins w:id="299" w:author="Author" w:date="2023-09-23T14:34:00Z">
        <w:r>
          <w:t xml:space="preserve"> of 0, despite the original g</w:t>
        </w:r>
        <w:proofErr w:type="spellStart"/>
        <w:r>
          <w:t>radient</w:t>
        </w:r>
        <w:proofErr w:type="spellEnd"/>
        <w:r>
          <w:t xml:space="preserve"> being very flat. This also explains the low lower bounds of the 95% credible intervals in the greenhouse scenarios.</w:t>
        </w:r>
      </w:ins>
    </w:p>
    <w:p w14:paraId="35827742" w14:textId="4040C677" w:rsidR="00171CAA" w:rsidRDefault="00000000">
      <w:pPr>
        <w:pStyle w:val="BodyText"/>
      </w:pPr>
      <w:r>
        <w:t xml:space="preserve">The average, modern temperature gradient can be closely approximated with our model when using the full modern SST dataset (Fig. 3); almost </w:t>
      </w:r>
      <w:proofErr w:type="gramStart"/>
      <w:r>
        <w:t>all of</w:t>
      </w:r>
      <w:proofErr w:type="gramEnd"/>
      <w:r>
        <w:t xml:space="preserve"> the variation in the empirical median temperatures in bins of 1° absolute latitude </w:t>
      </w:r>
      <w:ins w:id="300" w:author="Author" w:date="2023-09-23T14:34:00Z">
        <w:r>
          <w:t xml:space="preserve">(black line) </w:t>
        </w:r>
      </w:ins>
      <w:r>
        <w:t>is explained by the modelled gradient (</w:t>
      </w:r>
      <m:oMath>
        <m:sSup>
          <m:sSupPr>
            <m:ctrlPr>
              <w:del w:id="301" w:author="Author" w:date="2023-09-23T14:34:00Z">
                <w:rPr>
                  <w:rFonts w:ascii="Cambria Math" w:hAnsi="Cambria Math"/>
                </w:rPr>
              </w:del>
            </m:ctrlPr>
          </m:sSupPr>
          <m:e>
            <m:r>
              <w:del w:id="302" w:author="Author" w:date="2023-09-23T14:34:00Z">
                <w:rPr>
                  <w:rFonts w:ascii="Cambria Math" w:hAnsi="Cambria Math"/>
                </w:rPr>
                <m:t>R</m:t>
              </w:del>
            </m:r>
          </m:e>
          <m:sup>
            <m:r>
              <w:del w:id="303" w:author="Author" w:date="2023-09-23T14:34:00Z">
                <w:rPr>
                  <w:rFonts w:ascii="Cambria Math" w:hAnsi="Cambria Math"/>
                </w:rPr>
                <m:t>2</m:t>
              </w:del>
            </m:r>
          </m:sup>
        </m:sSup>
        <m:r>
          <w:del w:id="304" w:author="Author" w:date="2023-09-23T14:34:00Z">
            <m:rPr>
              <m:sty m:val="p"/>
            </m:rPr>
            <w:rPr>
              <w:rFonts w:ascii="Cambria Math" w:hAnsi="Cambria Math"/>
            </w:rPr>
            <m:t>=</m:t>
          </w:del>
        </m:r>
        <m:r>
          <w:del w:id="305" w:author="Author" w:date="2023-09-23T14:34:00Z">
            <w:rPr>
              <w:rFonts w:ascii="Cambria Math" w:hAnsi="Cambria Math"/>
            </w:rPr>
            <m:t>0.997</m:t>
          </w:del>
        </m:r>
      </m:oMath>
      <w:del w:id="306" w:author="Author" w:date="2023-09-23T14:34:00Z">
        <w:r>
          <w:delText>).</w:delText>
        </w:r>
      </w:del>
      <m:oMath>
        <m:r>
          <w:ins w:id="307" w:author="Author" w:date="2023-09-23T14:34:00Z">
            <w:rPr>
              <w:rFonts w:ascii="Cambria Math" w:hAnsi="Cambria Math"/>
            </w:rPr>
            <m:t>99.7</m:t>
          </w:ins>
        </m:r>
        <m:r>
          <w:ins w:id="308" w:author="Author" w:date="2023-09-23T14:34:00Z">
            <m:rPr>
              <m:sty m:val="p"/>
            </m:rPr>
            <w:rPr>
              <w:rFonts w:ascii="Cambria Math" w:hAnsi="Cambria Math"/>
            </w:rPr>
            <m:t>%</m:t>
          </w:ins>
        </m:r>
      </m:oMath>
      <w:ins w:id="309" w:author="Author" w:date="2023-09-23T14:34:00Z">
        <w:r>
          <w:t>).</w:t>
        </w:r>
      </w:ins>
      <w:r>
        <w:t xml:space="preserve"> The empirical gradient spans 29.3°C from the equator to the poles, the modelled gradient is only slightly higher at 29.6°C. The modern, global mean temperature (GMST) based on our modelled, median gradient is 17.6°C, </w:t>
      </w:r>
      <w:del w:id="310" w:author="Author" w:date="2023-09-23T14:34:00Z">
        <w:r>
          <w:delText>very similar</w:delText>
        </w:r>
      </w:del>
      <w:ins w:id="311" w:author="Author" w:date="2023-09-23T14:34:00Z">
        <w:r>
          <w:t>which is nearly equal</w:t>
        </w:r>
      </w:ins>
      <w:r>
        <w:t xml:space="preserve"> to the GMST derived from the empirical median gradient (17.5°C).</w:t>
      </w:r>
    </w:p>
    <w:p w14:paraId="6925FAE9" w14:textId="77777777" w:rsidR="00171CAA" w:rsidRDefault="00000000">
      <w:pPr>
        <w:pStyle w:val="Heading2"/>
      </w:pPr>
      <w:bookmarkStart w:id="312" w:name="eeco-reconstruction"/>
      <w:bookmarkEnd w:id="226"/>
      <w:r>
        <w:t>EECO reconstruction</w:t>
      </w:r>
    </w:p>
    <w:p w14:paraId="7117B7F9" w14:textId="59D7D4E9" w:rsidR="00171CAA" w:rsidRDefault="00000000">
      <w:pPr>
        <w:pStyle w:val="FirstParagraph"/>
      </w:pPr>
      <w:r>
        <w:t xml:space="preserve">The </w:t>
      </w:r>
      <w:del w:id="313" w:author="Author" w:date="2023-09-23T14:34:00Z">
        <w:r>
          <w:delText xml:space="preserve">modelled </w:delText>
        </w:r>
      </w:del>
      <w:r>
        <w:t xml:space="preserve">Eocene temperature gradient </w:t>
      </w:r>
      <w:ins w:id="314" w:author="Author" w:date="2023-09-23T14:34:00Z">
        <w:r>
          <w:t xml:space="preserve">reconstructed with our Bayesian model </w:t>
        </w:r>
      </w:ins>
      <w:r>
        <w:t>is starkly different from the modern (Fig</w:t>
      </w:r>
      <w:ins w:id="315" w:author="Author" w:date="2023-09-23T14:34:00Z">
        <w:r>
          <w:t>.</w:t>
        </w:r>
      </w:ins>
      <w:r>
        <w:t xml:space="preserve"> 4). Modelled, median equatorial temperatures are </w:t>
      </w:r>
      <w:del w:id="316" w:author="Author" w:date="2023-09-23T14:34:00Z">
        <w:r>
          <w:delText>4.</w:delText>
        </w:r>
      </w:del>
      <w:r>
        <w:t>2</w:t>
      </w:r>
      <w:ins w:id="317" w:author="Author" w:date="2023-09-23T14:34:00Z">
        <w:r>
          <w:t>.2°C</w:t>
        </w:r>
      </w:ins>
      <w:r>
        <w:t xml:space="preserve"> (95% CI: </w:t>
      </w:r>
      <w:ins w:id="318" w:author="Author" w:date="2023-09-23T14:34:00Z">
        <w:r>
          <w:t>-</w:t>
        </w:r>
      </w:ins>
      <w:r>
        <w:t>0.</w:t>
      </w:r>
      <w:del w:id="319" w:author="Author" w:date="2023-09-23T14:34:00Z">
        <w:r>
          <w:delText xml:space="preserve">2 – </w:delText>
        </w:r>
      </w:del>
      <w:r>
        <w:t>8</w:t>
      </w:r>
      <w:del w:id="320" w:author="Author" w:date="2023-09-23T14:34:00Z">
        <w:r>
          <w:delText>.3)°</w:delText>
        </w:r>
      </w:del>
      <w:ins w:id="321" w:author="Author" w:date="2023-09-23T14:34:00Z">
        <w:r>
          <w:t>–8.5°</w:t>
        </w:r>
      </w:ins>
      <w:r>
        <w:t>C</w:t>
      </w:r>
      <w:ins w:id="322" w:author="Author" w:date="2023-09-23T14:34:00Z">
        <w:r>
          <w:t>)</w:t>
        </w:r>
      </w:ins>
      <w:r>
        <w:t xml:space="preserve"> higher for the EECO, and polar temperatures are </w:t>
      </w:r>
      <w:del w:id="323" w:author="Author" w:date="2023-09-23T14:34:00Z">
        <w:r>
          <w:delText>25.0 (17.0 – 29.1)°C</w:delText>
        </w:r>
      </w:del>
      <w:ins w:id="324" w:author="Author" w:date="2023-09-23T14:34:00Z">
        <w:r>
          <w:t>18.9°C (5.3–28.9°C)</w:t>
        </w:r>
      </w:ins>
      <w:r>
        <w:t xml:space="preserve"> higher. This results in a flattened latitudinal temperature gradient of </w:t>
      </w:r>
      <w:del w:id="325" w:author="Author" w:date="2023-09-23T14:34:00Z">
        <w:r>
          <w:delText xml:space="preserve">9.0 ( </w:delText>
        </w:r>
      </w:del>
      <w:ins w:id="326" w:author="Author" w:date="2023-09-23T14:34:00Z">
        <w:r>
          <w:t>13.3°C (3.9–25.</w:t>
        </w:r>
      </w:ins>
      <w:r>
        <w:t>2</w:t>
      </w:r>
      <w:del w:id="327" w:author="Author" w:date="2023-09-23T14:34:00Z">
        <w:r>
          <w:delText>.5 – 17.8)°</w:delText>
        </w:r>
      </w:del>
      <w:ins w:id="328" w:author="Author" w:date="2023-09-23T14:34:00Z">
        <w:r>
          <w:t>°</w:t>
        </w:r>
      </w:ins>
      <w:r>
        <w:t>C</w:t>
      </w:r>
      <w:ins w:id="329" w:author="Author" w:date="2023-09-23T14:34:00Z">
        <w:r>
          <w:t>)</w:t>
        </w:r>
      </w:ins>
      <w:r>
        <w:t xml:space="preserve"> for the EECO, as opposed to 29.6°C for the modern. To facilitate the comparison with latitudinal gradients reported in the literature, which sometimes do not report temperatures at very high latitudes, we report also the EECO gradient between the equator and the modern-day polar circle (66.6</w:t>
      </w:r>
      <w:del w:id="330" w:author="Author" w:date="2023-09-23T14:34:00Z">
        <w:r>
          <w:delText>°),</w:delText>
        </w:r>
      </w:del>
      <w:ins w:id="331" w:author="Author" w:date="2023-09-23T14:34:00Z">
        <w:r>
          <w:t>° latitude),</w:t>
        </w:r>
      </w:ins>
      <w:r>
        <w:t xml:space="preserve"> which is </w:t>
      </w:r>
      <w:del w:id="332" w:author="Author" w:date="2023-09-23T14:34:00Z">
        <w:r>
          <w:delText>slightly</w:delText>
        </w:r>
      </w:del>
      <w:ins w:id="333" w:author="Author" w:date="2023-09-23T14:34:00Z">
        <w:r>
          <w:t>markedly</w:t>
        </w:r>
      </w:ins>
      <w:r>
        <w:t xml:space="preserve"> lower at </w:t>
      </w:r>
      <w:del w:id="334" w:author="Author" w:date="2023-09-23T14:34:00Z">
        <w:r>
          <w:delText>7</w:delText>
        </w:r>
      </w:del>
      <w:ins w:id="335" w:author="Author" w:date="2023-09-23T14:34:00Z">
        <w:r>
          <w:t>5</w:t>
        </w:r>
      </w:ins>
      <w:r>
        <w:t>.8</w:t>
      </w:r>
      <w:del w:id="336" w:author="Author" w:date="2023-09-23T14:34:00Z">
        <w:r>
          <w:delText xml:space="preserve"> ( 2.2 – 13.7)°</w:delText>
        </w:r>
      </w:del>
      <w:ins w:id="337" w:author="Author" w:date="2023-09-23T14:34:00Z">
        <w:r>
          <w:t>°</w:t>
        </w:r>
      </w:ins>
      <w:r>
        <w:t>C</w:t>
      </w:r>
      <w:del w:id="338" w:author="Author" w:date="2023-09-23T14:34:00Z">
        <w:r>
          <w:delText>.</w:delText>
        </w:r>
      </w:del>
      <w:ins w:id="339" w:author="Author" w:date="2023-09-23T14:34:00Z">
        <w:r>
          <w:t xml:space="preserve"> (0.5–12.8°C).</w:t>
        </w:r>
      </w:ins>
    </w:p>
    <w:p w14:paraId="35F9CAE9" w14:textId="5568F9D7" w:rsidR="00171CAA" w:rsidRDefault="00000000">
      <w:pPr>
        <w:pStyle w:val="BodyText"/>
      </w:pPr>
      <w:r>
        <w:t>The high variability of EECO palaeotemperature proxies, particularly in the mid-latitudes, and the scarcity of high-latitude data, result in substantial uncertainties in the modelled temperature gradient. This is reflected in the residual standard deviation (</w:t>
      </w:r>
      <m:oMath>
        <m:r>
          <w:rPr>
            <w:rFonts w:ascii="Cambria Math" w:hAnsi="Cambria Math"/>
          </w:rPr>
          <m:t>σ</m:t>
        </m:r>
      </m:oMath>
      <w:r>
        <w:t>) of the EECO gradient</w:t>
      </w:r>
      <w:del w:id="340" w:author="Author" w:date="2023-09-23T14:34:00Z">
        <w:r>
          <w:delText xml:space="preserve"> – </w:delText>
        </w:r>
      </w:del>
      <w:ins w:id="341" w:author="Author" w:date="2023-09-23T14:34:00Z">
        <w:r>
          <w:t>–</w:t>
        </w:r>
      </w:ins>
      <w:r>
        <w:t>4.9</w:t>
      </w:r>
      <w:ins w:id="342" w:author="Author" w:date="2023-09-23T14:34:00Z">
        <w:r>
          <w:t>°C</w:t>
        </w:r>
      </w:ins>
      <w:r>
        <w:t xml:space="preserve"> (3.</w:t>
      </w:r>
      <w:del w:id="343" w:author="Author" w:date="2023-09-23T14:34:00Z">
        <w:r>
          <w:delText xml:space="preserve">8 – </w:delText>
        </w:r>
      </w:del>
      <w:ins w:id="344" w:author="Author" w:date="2023-09-23T14:34:00Z">
        <w:r>
          <w:t>9–</w:t>
        </w:r>
      </w:ins>
      <w:r>
        <w:t>6.5</w:t>
      </w:r>
      <w:del w:id="345" w:author="Author" w:date="2023-09-23T14:34:00Z">
        <w:r>
          <w:delText>)°</w:delText>
        </w:r>
      </w:del>
      <w:ins w:id="346" w:author="Author" w:date="2023-09-23T14:34:00Z">
        <w:r>
          <w:t>°</w:t>
        </w:r>
      </w:ins>
      <w:r>
        <w:t>C</w:t>
      </w:r>
      <w:del w:id="347" w:author="Author" w:date="2023-09-23T14:34:00Z">
        <w:r>
          <w:delText xml:space="preserve"> – </w:delText>
        </w:r>
      </w:del>
      <w:ins w:id="348" w:author="Author" w:date="2023-09-23T14:34:00Z">
        <w:r>
          <w:t>)–</w:t>
        </w:r>
      </w:ins>
      <w:r>
        <w:t xml:space="preserve">which </w:t>
      </w:r>
      <w:r>
        <w:lastRenderedPageBreak/>
        <w:t xml:space="preserve">is more than double the </w:t>
      </w:r>
      <m:oMath>
        <m:r>
          <w:rPr>
            <w:rFonts w:ascii="Cambria Math" w:hAnsi="Cambria Math"/>
          </w:rPr>
          <m:t>σ</m:t>
        </m:r>
      </m:oMath>
      <w:r>
        <w:t xml:space="preserve"> for the modern gradient, 2.2</w:t>
      </w:r>
      <w:ins w:id="349" w:author="Author" w:date="2023-09-23T14:34:00Z">
        <w:r>
          <w:t>°C</w:t>
        </w:r>
      </w:ins>
      <w:r>
        <w:t xml:space="preserve">. This </w:t>
      </w:r>
      <w:del w:id="350" w:author="Author" w:date="2023-09-23T14:34:00Z">
        <w:r>
          <w:delText>signifies that the early Eocene data does not fit as well to the logistic latitudinal gradient model, which can also be seen from</w:delText>
        </w:r>
      </w:del>
      <w:ins w:id="351" w:author="Author" w:date="2023-09-23T14:34:00Z">
        <w:r>
          <w:t>is illustrated by</w:t>
        </w:r>
      </w:ins>
      <w:r>
        <w:t xml:space="preserve"> the drastic departure of some of the proxy data from the gradient estimates (Fig. 4).</w:t>
      </w:r>
    </w:p>
    <w:p w14:paraId="4AEA256F" w14:textId="65D39943" w:rsidR="00171CAA" w:rsidRDefault="00000000">
      <w:pPr>
        <w:pStyle w:val="BodyText"/>
      </w:pPr>
      <w:r>
        <w:t>The early Eocene GMST is estimated at 28.</w:t>
      </w:r>
      <w:del w:id="352" w:author="Author" w:date="2023-09-23T14:34:00Z">
        <w:r>
          <w:delText>7</w:delText>
        </w:r>
      </w:del>
      <w:ins w:id="353" w:author="Author" w:date="2023-09-23T14:34:00Z">
        <w:r>
          <w:t>3°C</w:t>
        </w:r>
      </w:ins>
      <w:r>
        <w:t xml:space="preserve"> (26.</w:t>
      </w:r>
      <w:del w:id="354" w:author="Author" w:date="2023-09-23T14:34:00Z">
        <w:r>
          <w:delText xml:space="preserve">7 – </w:delText>
        </w:r>
      </w:del>
      <w:ins w:id="355" w:author="Author" w:date="2023-09-23T14:34:00Z">
        <w:r>
          <w:t>3–</w:t>
        </w:r>
      </w:ins>
      <w:r>
        <w:t>30.</w:t>
      </w:r>
      <w:ins w:id="356" w:author="Author" w:date="2023-09-23T14:34:00Z">
        <w:r>
          <w:t>3°C), 10.</w:t>
        </w:r>
      </w:ins>
      <w:r>
        <w:t>7</w:t>
      </w:r>
      <w:del w:id="357" w:author="Author" w:date="2023-09-23T14:34:00Z">
        <w:r>
          <w:delText>)°C, 11.1</w:delText>
        </w:r>
      </w:del>
      <w:r>
        <w:t>°C higher than the modern. A model run excluding the ecological proxies increases the GMST by 1.</w:t>
      </w:r>
      <w:del w:id="358" w:author="Author" w:date="2023-09-23T14:34:00Z">
        <w:r>
          <w:delText>6</w:delText>
        </w:r>
      </w:del>
      <w:ins w:id="359" w:author="Author" w:date="2023-09-23T14:34:00Z">
        <w:r>
          <w:t>7°C</w:t>
        </w:r>
      </w:ins>
      <w:r>
        <w:t xml:space="preserve"> (-1.8</w:t>
      </w:r>
      <w:del w:id="360" w:author="Author" w:date="2023-09-23T14:34:00Z">
        <w:r>
          <w:delText xml:space="preserve"> – 4.8)°</w:delText>
        </w:r>
      </w:del>
      <w:ins w:id="361" w:author="Author" w:date="2023-09-23T14:34:00Z">
        <w:r>
          <w:t>– 5.0°</w:t>
        </w:r>
      </w:ins>
      <w:r>
        <w:t>C</w:t>
      </w:r>
      <w:del w:id="362" w:author="Author" w:date="2023-09-23T14:34:00Z">
        <w:r>
          <w:delText>.</w:delText>
        </w:r>
      </w:del>
      <w:ins w:id="363" w:author="Author" w:date="2023-09-23T14:34:00Z">
        <w:r>
          <w:t>).</w:t>
        </w:r>
      </w:ins>
      <w:r>
        <w:t xml:space="preserve"> The median </w:t>
      </w:r>
      <w:del w:id="364" w:author="Author" w:date="2023-09-23T14:34:00Z">
        <w:r>
          <w:delText>latitudinal gradient is similar</w:delText>
        </w:r>
      </w:del>
      <w:ins w:id="365" w:author="Author" w:date="2023-09-23T14:34:00Z">
        <w:r>
          <w:t>modelled temperature is higher near the equator and in high latitudes</w:t>
        </w:r>
      </w:ins>
      <w:r>
        <w:t xml:space="preserve"> when excluding the ecological proxies, with a </w:t>
      </w:r>
      <w:ins w:id="366" w:author="Author" w:date="2023-09-23T14:34:00Z">
        <w:r>
          <w:t xml:space="preserve">flattened </w:t>
        </w:r>
      </w:ins>
      <w:r>
        <w:t xml:space="preserve">median </w:t>
      </w:r>
      <w:ins w:id="367" w:author="Author" w:date="2023-09-23T14:34:00Z">
        <w:r>
          <w:t xml:space="preserve">gradient </w:t>
        </w:r>
      </w:ins>
      <w:r>
        <w:t xml:space="preserve">of </w:t>
      </w:r>
      <w:ins w:id="368" w:author="Author" w:date="2023-09-23T14:34:00Z">
        <w:r>
          <w:t>10.</w:t>
        </w:r>
      </w:ins>
      <w:r>
        <w:t>9</w:t>
      </w:r>
      <w:del w:id="369" w:author="Author" w:date="2023-09-23T14:34:00Z">
        <w:r>
          <w:delText>.2°C, but with a 20% wider 95% CI</w:delText>
        </w:r>
      </w:del>
      <w:ins w:id="370" w:author="Author" w:date="2023-09-23T14:34:00Z">
        <w:r>
          <w:t>°C</w:t>
        </w:r>
      </w:ins>
      <w:r>
        <w:t xml:space="preserve"> (Fig. S2). </w:t>
      </w:r>
      <w:del w:id="371" w:author="Author" w:date="2023-09-23T14:34:00Z">
        <w:r>
          <w:delText>This indicates that the</w:delText>
        </w:r>
      </w:del>
      <w:ins w:id="372" w:author="Author" w:date="2023-09-23T14:34:00Z">
        <w:r>
          <w:t>In contrast, including ecological proxies, but widening the uncertainty around the low-latitude</w:t>
        </w:r>
      </w:ins>
      <w:r>
        <w:t xml:space="preserve"> ecological proxy data </w:t>
      </w:r>
      <w:del w:id="373" w:author="Author" w:date="2023-09-23T14:34:00Z">
        <w:r>
          <w:delText>are broadly in agreement with the geochemical proxies, while providing additional constraints on the shape of</w:delText>
        </w:r>
      </w:del>
      <w:ins w:id="374" w:author="Author" w:date="2023-09-23T14:34:00Z">
        <w:r>
          <w:t>does not significantly change</w:t>
        </w:r>
      </w:ins>
      <w:r>
        <w:t xml:space="preserve"> the </w:t>
      </w:r>
      <w:del w:id="375" w:author="Author" w:date="2023-09-23T14:34:00Z">
        <w:r>
          <w:delText xml:space="preserve">early Eocene temperature </w:delText>
        </w:r>
      </w:del>
      <w:ins w:id="376" w:author="Author" w:date="2023-09-23T14:34:00Z">
        <w:r>
          <w:t xml:space="preserve">resulting </w:t>
        </w:r>
      </w:ins>
      <w:r>
        <w:t>gradient</w:t>
      </w:r>
      <w:del w:id="377" w:author="Author" w:date="2023-09-23T14:34:00Z">
        <w:r>
          <w:delText>.</w:delText>
        </w:r>
      </w:del>
      <w:ins w:id="378" w:author="Author" w:date="2023-09-23T14:34:00Z">
        <w:r>
          <w:t xml:space="preserve"> (Fig. S3).</w:t>
        </w:r>
      </w:ins>
    </w:p>
    <w:p w14:paraId="13AAF688" w14:textId="085C71A0" w:rsidR="00171CAA" w:rsidRDefault="00000000">
      <w:pPr>
        <w:pStyle w:val="BodyText"/>
      </w:pPr>
      <w:r>
        <w:t>Due to the limited spatial coverage of the early Eocene proxy record, and due to the added model complexity of simultaneously estimating a model across both hemispheres, we pooled the proxy data across both hemispheres. Applying the model separately within each hemisphere results in substantial differences in hemispherical, average temperatures, with the Southern Hemisphere being warmer by 6.</w:t>
      </w:r>
      <w:del w:id="379" w:author="Author" w:date="2023-09-23T14:34:00Z">
        <w:r>
          <w:delText xml:space="preserve">5 (3.5 – </w:delText>
        </w:r>
      </w:del>
      <w:ins w:id="380" w:author="Author" w:date="2023-09-23T14:34:00Z">
        <w:r>
          <w:t>1°C (2.</w:t>
        </w:r>
      </w:ins>
      <w:r>
        <w:t>9</w:t>
      </w:r>
      <w:del w:id="381" w:author="Author" w:date="2023-09-23T14:34:00Z">
        <w:r>
          <w:delText>.4)°</w:delText>
        </w:r>
      </w:del>
      <w:ins w:id="382" w:author="Author" w:date="2023-09-23T14:34:00Z">
        <w:r>
          <w:t>–9.2°</w:t>
        </w:r>
      </w:ins>
      <w:r>
        <w:t>C</w:t>
      </w:r>
      <w:del w:id="383" w:author="Author" w:date="2023-09-23T14:34:00Z">
        <w:r>
          <w:delText>.</w:delText>
        </w:r>
      </w:del>
      <w:ins w:id="384" w:author="Author" w:date="2023-09-23T14:34:00Z">
        <w:r>
          <w:t>).</w:t>
        </w:r>
      </w:ins>
      <w:r>
        <w:t xml:space="preserve"> The inferred latitudinal gradient is somewhat steeper in the Northern Hemisphere (steeper by </w:t>
      </w:r>
      <w:del w:id="385" w:author="Author" w:date="2023-09-23T14:34:00Z">
        <w:r>
          <w:delText>4</w:delText>
        </w:r>
      </w:del>
      <w:ins w:id="386" w:author="Author" w:date="2023-09-23T14:34:00Z">
        <w:r>
          <w:t>1</w:t>
        </w:r>
      </w:ins>
      <w:r>
        <w:t xml:space="preserve">.8°C, although the 95% CI </w:t>
      </w:r>
      <w:ins w:id="387" w:author="Author" w:date="2023-09-23T14:34:00Z">
        <w:r>
          <w:t xml:space="preserve">of that difference </w:t>
        </w:r>
      </w:ins>
      <w:r>
        <w:t>spans -</w:t>
      </w:r>
      <w:del w:id="388" w:author="Author" w:date="2023-09-23T14:34:00Z">
        <w:r>
          <w:delText xml:space="preserve">6.6 – </w:delText>
        </w:r>
      </w:del>
      <w:ins w:id="389" w:author="Author" w:date="2023-09-23T14:34:00Z">
        <w:r>
          <w:t>18.0–</w:t>
        </w:r>
      </w:ins>
      <w:r>
        <w:t>14.</w:t>
      </w:r>
      <w:del w:id="390" w:author="Author" w:date="2023-09-23T14:34:00Z">
        <w:r>
          <w:delText>3</w:delText>
        </w:r>
      </w:del>
      <w:ins w:id="391" w:author="Author" w:date="2023-09-23T14:34:00Z">
        <w:r>
          <w:t>5</w:t>
        </w:r>
      </w:ins>
      <w:r>
        <w:t xml:space="preserve">°C), but the large uncertainties associated with both gradients, and the lack of polar proxy data in the Southern Hemisphere preclude a more precise statement (see Fig. </w:t>
      </w:r>
      <w:del w:id="392" w:author="Author" w:date="2023-09-23T14:34:00Z">
        <w:r>
          <w:delText>S3</w:delText>
        </w:r>
      </w:del>
      <w:ins w:id="393" w:author="Author" w:date="2023-09-23T14:34:00Z">
        <w:r>
          <w:t>S4</w:t>
        </w:r>
      </w:ins>
      <w:r>
        <w:t>).</w:t>
      </w:r>
    </w:p>
    <w:tbl>
      <w:tblPr>
        <w:tblStyle w:val="Table"/>
        <w:tblW w:w="5000" w:type="pct"/>
        <w:tblLook w:val="0000" w:firstRow="0" w:lastRow="0" w:firstColumn="0" w:lastColumn="0" w:noHBand="0" w:noVBand="0"/>
      </w:tblPr>
      <w:tblGrid>
        <w:gridCol w:w="9360"/>
      </w:tblGrid>
      <w:tr w:rsidR="00171CAA" w14:paraId="4FADD6C4" w14:textId="77777777">
        <w:tc>
          <w:tcPr>
            <w:tcW w:w="0" w:type="auto"/>
          </w:tcPr>
          <w:p w14:paraId="5D7FC790" w14:textId="77777777" w:rsidR="00BC1E8A" w:rsidRDefault="00000000">
            <w:pPr>
              <w:jc w:val="center"/>
              <w:rPr>
                <w:del w:id="394" w:author="Author" w:date="2023-09-23T14:34:00Z"/>
              </w:rPr>
            </w:pPr>
            <w:bookmarkStart w:id="395" w:name="fig-4"/>
            <w:del w:id="396" w:author="Author" w:date="2023-09-23T14:34:00Z">
              <w:r>
                <w:rPr>
                  <w:noProof/>
                </w:rPr>
                <w:lastRenderedPageBreak/>
                <w:drawing>
                  <wp:inline distT="0" distB="0" distL="0" distR="0" wp14:anchorId="0A17C13F" wp14:editId="4C5D50DF">
                    <wp:extent cx="3599999" cy="3599999"/>
                    <wp:effectExtent l="0" t="0" r="0" b="0"/>
                    <wp:docPr id="326962839" name="Picture 326962839"/>
                    <wp:cNvGraphicFramePr/>
                    <a:graphic xmlns:a="http://schemas.openxmlformats.org/drawingml/2006/main">
                      <a:graphicData uri="http://schemas.openxmlformats.org/drawingml/2006/picture">
                        <pic:pic xmlns:pic="http://schemas.openxmlformats.org/drawingml/2006/picture">
                          <pic:nvPicPr>
                            <pic:cNvPr id="57" name="Picture" descr="../figures/fig_4.png"/>
                            <pic:cNvPicPr>
                              <a:picLocks noChangeAspect="1" noChangeArrowheads="1"/>
                            </pic:cNvPicPr>
                          </pic:nvPicPr>
                          <pic:blipFill>
                            <a:blip r:embed="rId13"/>
                            <a:stretch>
                              <a:fillRect/>
                            </a:stretch>
                          </pic:blipFill>
                          <pic:spPr bwMode="auto">
                            <a:xfrm>
                              <a:off x="0" y="0"/>
                              <a:ext cx="3599999" cy="3599999"/>
                            </a:xfrm>
                            <a:prstGeom prst="rect">
                              <a:avLst/>
                            </a:prstGeom>
                            <a:noFill/>
                            <a:ln w="9525">
                              <a:noFill/>
                              <a:headEnd/>
                              <a:tailEnd/>
                            </a:ln>
                          </pic:spPr>
                        </pic:pic>
                      </a:graphicData>
                    </a:graphic>
                  </wp:inline>
                </w:drawing>
              </w:r>
            </w:del>
          </w:p>
          <w:p w14:paraId="20C085C4" w14:textId="77777777" w:rsidR="00171CAA" w:rsidRDefault="00000000">
            <w:pPr>
              <w:jc w:val="center"/>
              <w:rPr>
                <w:ins w:id="397" w:author="Author" w:date="2023-09-23T14:34:00Z"/>
              </w:rPr>
            </w:pPr>
            <w:ins w:id="398" w:author="Author" w:date="2023-09-23T14:34:00Z">
              <w:r>
                <w:rPr>
                  <w:noProof/>
                </w:rPr>
                <w:drawing>
                  <wp:inline distT="0" distB="0" distL="0" distR="0" wp14:anchorId="74809A4C" wp14:editId="04AC43E8">
                    <wp:extent cx="3599999" cy="3599999"/>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7" name="Picture" descr="../figures/fig_4_revised.png"/>
                            <pic:cNvPicPr>
                              <a:picLocks noChangeAspect="1" noChangeArrowheads="1"/>
                            </pic:cNvPicPr>
                          </pic:nvPicPr>
                          <pic:blipFill>
                            <a:blip r:embed="rId14"/>
                            <a:stretch>
                              <a:fillRect/>
                            </a:stretch>
                          </pic:blipFill>
                          <pic:spPr bwMode="auto">
                            <a:xfrm>
                              <a:off x="0" y="0"/>
                              <a:ext cx="3599999" cy="3599999"/>
                            </a:xfrm>
                            <a:prstGeom prst="rect">
                              <a:avLst/>
                            </a:prstGeom>
                            <a:noFill/>
                            <a:ln w="9525">
                              <a:noFill/>
                              <a:headEnd/>
                              <a:tailEnd/>
                            </a:ln>
                          </pic:spPr>
                        </pic:pic>
                      </a:graphicData>
                    </a:graphic>
                  </wp:inline>
                </w:drawing>
              </w:r>
            </w:ins>
          </w:p>
          <w:p w14:paraId="14D87930" w14:textId="32F463B0" w:rsidR="00171CAA" w:rsidRDefault="00000000">
            <w:pPr>
              <w:pStyle w:val="ImageCaption"/>
              <w:spacing w:before="200"/>
              <w:jc w:val="left"/>
            </w:pPr>
            <w:r>
              <w:t xml:space="preserve">Figure 4: Estimates of the median, latitudinal sea surface temperature gradients of the early Eocene climatic optimum (purple line) and of the present-day (turquoise), both estimated with the Bayesian model. The purple ribbon (shading) </w:t>
            </w:r>
            <w:del w:id="399" w:author="Author" w:date="2023-09-23T14:34:00Z">
              <w:r>
                <w:delText>depict</w:delText>
              </w:r>
            </w:del>
            <w:ins w:id="400" w:author="Author" w:date="2023-09-23T14:34:00Z">
              <w:r>
                <w:t>depicts</w:t>
              </w:r>
            </w:ins>
            <w:r>
              <w:t xml:space="preserve"> the 95% credible interval of the Eocene gradient, the uncertainty of the modern gradient is too low to be visible. Points within the plot depict the </w:t>
            </w:r>
            <w:r>
              <w:lastRenderedPageBreak/>
              <w:t>geochemical (e.g. TEX</w:t>
            </w:r>
            <w:r>
              <w:rPr>
                <w:vertAlign w:val="subscript"/>
              </w:rPr>
              <w:t>86</w:t>
            </w:r>
            <w:r>
              <w:t>) and ecological (e.g. mangroves) data. Geochemical data are plotted by their point estimate temperature value. Ecological data are plotted at the mean temperature values of their respective normal distributions.</w:t>
            </w:r>
          </w:p>
        </w:tc>
        <w:bookmarkEnd w:id="395"/>
      </w:tr>
    </w:tbl>
    <w:p w14:paraId="5B14FD1C" w14:textId="77777777" w:rsidR="00171CAA" w:rsidRDefault="00000000">
      <w:pPr>
        <w:pStyle w:val="Heading1"/>
      </w:pPr>
      <w:bookmarkStart w:id="401" w:name="discussion"/>
      <w:bookmarkEnd w:id="225"/>
      <w:bookmarkEnd w:id="312"/>
      <w:r>
        <w:lastRenderedPageBreak/>
        <w:t>Discussion</w:t>
      </w:r>
    </w:p>
    <w:p w14:paraId="4F3F0831" w14:textId="77777777" w:rsidR="00171CAA" w:rsidRDefault="00000000">
      <w:pPr>
        <w:pStyle w:val="Heading2"/>
      </w:pPr>
      <w:bookmarkStart w:id="402" w:name="X87850c7f8078d5a53b5c68844c4020d552a98a4"/>
      <w:r>
        <w:t>Improved estimation of latitudinal and global palaeotemperatures</w:t>
      </w:r>
    </w:p>
    <w:p w14:paraId="402A24A8" w14:textId="7D225A5F" w:rsidR="00171CAA" w:rsidRDefault="00000000">
      <w:pPr>
        <w:pStyle w:val="FirstParagraph"/>
      </w:pPr>
      <w:r>
        <w:t>Our results show that our Bayesian model can be used to reconstruct different types of latitudinal SST gradients from proxy data</w:t>
      </w:r>
      <w:del w:id="403" w:author="Author" w:date="2023-09-23T14:34:00Z">
        <w:r>
          <w:delText>, even</w:delText>
        </w:r>
      </w:del>
      <w:r>
        <w:t xml:space="preserve"> with </w:t>
      </w:r>
      <w:del w:id="404" w:author="Author" w:date="2023-09-23T14:34:00Z">
        <w:r>
          <w:delText>small</w:delText>
        </w:r>
      </w:del>
      <w:ins w:id="405" w:author="Author" w:date="2023-09-23T14:34:00Z">
        <w:r>
          <w:t>moderate</w:t>
        </w:r>
      </w:ins>
      <w:r>
        <w:t xml:space="preserve"> sample sizes (</w:t>
      </w:r>
      <w:r>
        <w:rPr>
          <w:i/>
          <w:iCs/>
        </w:rPr>
        <w:t>n</w:t>
      </w:r>
      <w:r>
        <w:t xml:space="preserve"> = 10</w:t>
      </w:r>
      <w:del w:id="406" w:author="Author" w:date="2023-09-23T14:34:00Z">
        <w:r>
          <w:delText xml:space="preserve"> – 20</w:delText>
        </w:r>
      </w:del>
      <w:ins w:id="407" w:author="Author" w:date="2023-09-23T14:34:00Z">
        <w:r>
          <w:t>–34</w:t>
        </w:r>
      </w:ins>
      <w:r>
        <w:t>) and patchy sampling distributions (Fig. 2). This is an advancement over previously used linear, quadratic</w:t>
      </w:r>
      <w:ins w:id="408" w:author="Author" w:date="2023-09-23T14:34:00Z">
        <w:r>
          <w:t>,</w:t>
        </w:r>
      </w:ins>
      <w:r>
        <w:t xml:space="preserve"> or Gaussian approximations (</w:t>
      </w:r>
      <w:proofErr w:type="gramStart"/>
      <w:r>
        <w:t>e.g.</w:t>
      </w:r>
      <w:proofErr w:type="gramEnd"/>
      <w:r>
        <w:t xml:space="preserve"> Bijl et al., 2009; Tierney et al., 2017), which can fit only specific types of gradients. As such, our model presents an alternative to non-parametric methods for inferring latitudinal temperature gradients, which are sometimes favoured as they can flexibly follow the shape of an unknown temperature gradient (e.g. Zhang et al., 2019; Jones and Eichenseer, 2022). However, when used for interpolation or prediction outside the proxy range, non-parametric methods such as Gaussian process regression strictly respond to the data (e.g. Inglis et al., 2020). This means that the idiosyncrasies of a patchy proxy record, potentially afflicted with measurement errors, calibration errors, and </w:t>
      </w:r>
      <w:proofErr w:type="spellStart"/>
      <w:r>
        <w:t>palaeogeographic</w:t>
      </w:r>
      <w:proofErr w:type="spellEnd"/>
      <w:r>
        <w:t xml:space="preserve"> and temporal uncertainty</w:t>
      </w:r>
      <w:del w:id="409" w:author="Author" w:date="2023-09-23T14:34:00Z">
        <w:r>
          <w:delText>,</w:delText>
        </w:r>
      </w:del>
      <w:ins w:id="410" w:author="Author" w:date="2023-09-23T14:34:00Z">
        <w:r>
          <w:t xml:space="preserve"> (</w:t>
        </w:r>
        <w:proofErr w:type="gramStart"/>
        <w:r>
          <w:t>e.g.</w:t>
        </w:r>
        <w:proofErr w:type="gramEnd"/>
        <w:r>
          <w:t xml:space="preserve"> </w:t>
        </w:r>
        <w:proofErr w:type="spellStart"/>
        <w:r>
          <w:t>Buffan</w:t>
        </w:r>
        <w:proofErr w:type="spellEnd"/>
        <w:r>
          <w:t xml:space="preserve"> et al., 2023),</w:t>
        </w:r>
      </w:ins>
      <w:r>
        <w:t xml:space="preserve"> dictate the reconstruction of large-scale </w:t>
      </w:r>
      <w:del w:id="411" w:author="Author" w:date="2023-09-23T14:34:00Z">
        <w:r>
          <w:delText>climate</w:delText>
        </w:r>
      </w:del>
      <w:ins w:id="412" w:author="Author" w:date="2023-09-23T14:34:00Z">
        <w:r>
          <w:t>climatic</w:t>
        </w:r>
      </w:ins>
      <w:r>
        <w:t xml:space="preserve"> patterns, without the option of including additional knowledge (e.g. that latitudinal temperature gradients should be broadly negative).</w:t>
      </w:r>
    </w:p>
    <w:p w14:paraId="2BCD073E" w14:textId="29F1EFFD" w:rsidR="00171CAA" w:rsidRDefault="00000000">
      <w:pPr>
        <w:pStyle w:val="BodyText"/>
      </w:pPr>
      <w:r>
        <w:t>In contrast, our Bayesian</w:t>
      </w:r>
      <w:del w:id="413" w:author="Author" w:date="2023-09-23T14:34:00Z">
        <w:r>
          <w:delText>,</w:delText>
        </w:r>
      </w:del>
      <w:r>
        <w:t xml:space="preserve"> parametric model allows for the inclusion of informative priors on the model parameters. The modelled sea surface temperature gradient thus does not strictly follow the proxy data, but instead represents a compromise between the data and prior knowledge. In the EECO example (Fig. 4), the inclusion of informative priors improves the prediction of sea surface temperatures in the unsampled, very high latitudes: Notice that the upper limit of the credible interval does not increase beyond the range of the data, whereas unconstrained approaches such as splines, Gaussian processes or even standard linear regression could lead to unrealistically high upper bounds in this case (see Rasmussen and Williams, 2004). Prior information on the shape of latitudinal temperature gradients on Earth exists for all geological time periods. For example, the greater amount of solar radiation per unit area in low latitudes causes Earth’s latitudinal temperature gradient to be broadly negative (Beer et al., 2008). The ease with which such prior information can be integrated is a major advantage of our method, as the shape of the modelled gradient is controlled by four parameters which clearly relate to its magnitude, steepness</w:t>
      </w:r>
      <w:ins w:id="414" w:author="Author" w:date="2023-09-23T14:34:00Z">
        <w:r>
          <w:t>,</w:t>
        </w:r>
      </w:ins>
      <w:r>
        <w:t xml:space="preserve"> and the latitude of its greatest steepness.</w:t>
      </w:r>
    </w:p>
    <w:p w14:paraId="739B9090" w14:textId="419091F4" w:rsidR="00171CAA" w:rsidRDefault="00000000">
      <w:pPr>
        <w:pStyle w:val="BodyText"/>
      </w:pPr>
      <w:r>
        <w:lastRenderedPageBreak/>
        <w:t xml:space="preserve">Palaeoclimate reconstructions are often summarised as global mean surface temperatures (GMST), providing a standardised metric for characterising the state of the Earth’s climate (Royer et al., 2004; Inglis et al., 2020). The calculation of global mean surface temperatures directly from sparse proxy data is susceptible to bias (Jones and Eichenseer, 2022). By modelling the temperature variation across latitudes, a complete temperature distribution along a latitudinal axis can be obtained, filling in gaps in the proxy record through inter- or extrapolation. This eliminates the common problem that specific </w:t>
      </w:r>
      <w:del w:id="415" w:author="Author" w:date="2023-09-23T14:34:00Z">
        <w:r>
          <w:delText>climate</w:delText>
        </w:r>
      </w:del>
      <w:ins w:id="416" w:author="Author" w:date="2023-09-23T14:34:00Z">
        <w:r>
          <w:t>climatic</w:t>
        </w:r>
      </w:ins>
      <w:r>
        <w:t xml:space="preserve"> zones dominate the proxy record. Reconstructing the GMST directly from the proxies would lead to an estimate biased towards the well-sampled latitudes. Calculating zonal averages alleviates this problem, but this method relies on comprehensive latitudinal coverage (Inglis et al., 2020). Instead, our method allows for intersecting the modelled temperature gradient at narrow latitudinal intervals, even when significant latitudinal gaps exist. Weighting the temperatures of those latitudinal intervals by area results in GMST estimates without intrinsic spatial biases. We anticipate that this improved method may significantly alter Phanerozoic, proxy-based temperature curves, which have often been directly calculated from the proxy record (Royer et al., 2004; Veizer and Prokoph, 2015). This is particularly relevant for the early Mesozoic and older intervals, for which the spatial coverage is generally poor due to the absence of data from ocean drilling sites (Jones and Eichenseer, 2022).</w:t>
      </w:r>
    </w:p>
    <w:p w14:paraId="3205E99C" w14:textId="623C1DB2" w:rsidR="00171CAA" w:rsidRDefault="00000000">
      <w:pPr>
        <w:pStyle w:val="Heading2"/>
      </w:pPr>
      <w:bookmarkStart w:id="417" w:name="Xe321f0afb4b597c8d8266fcb95e979ecf62da90"/>
      <w:bookmarkStart w:id="418" w:name="X5a54750ecad2257f8660f5dae0df6c44377d73b"/>
      <w:bookmarkEnd w:id="402"/>
      <w:r>
        <w:t xml:space="preserve">The role of ecological constraints in </w:t>
      </w:r>
      <w:del w:id="419" w:author="Author" w:date="2023-09-23T14:34:00Z">
        <w:r>
          <w:delText>palaeoclimate</w:delText>
        </w:r>
      </w:del>
      <w:proofErr w:type="spellStart"/>
      <w:ins w:id="420" w:author="Author" w:date="2023-09-23T14:34:00Z">
        <w:r>
          <w:t>palaeoclimatic</w:t>
        </w:r>
      </w:ins>
      <w:proofErr w:type="spellEnd"/>
      <w:r>
        <w:t xml:space="preserve"> reconstructions</w:t>
      </w:r>
    </w:p>
    <w:p w14:paraId="27DFE4E8" w14:textId="63D0C9D5" w:rsidR="00171CAA" w:rsidRDefault="00000000">
      <w:pPr>
        <w:pStyle w:val="FirstParagraph"/>
      </w:pPr>
      <w:r>
        <w:t xml:space="preserve">Our results further exemplify how incorporating quantified ecological temperature constraints can provide more precise temperature reconstructions than geochemical proxies alone, adding to the advances in </w:t>
      </w:r>
      <w:del w:id="421" w:author="Author" w:date="2023-09-23T14:34:00Z">
        <w:r>
          <w:delText>palaeoclimate</w:delText>
        </w:r>
      </w:del>
      <w:proofErr w:type="spellStart"/>
      <w:ins w:id="422" w:author="Author" w:date="2023-09-23T14:34:00Z">
        <w:r>
          <w:t>palaeoclimatic</w:t>
        </w:r>
      </w:ins>
      <w:proofErr w:type="spellEnd"/>
      <w:r>
        <w:t xml:space="preserve"> reconstructions achieved by integrating lithological data (Scotese et al., 2021; Burgener et al., 2023). Combining the occurrences of climate-sensitive plant communities (Greenwood and Wing, 1995), reptiles (Markwick, 2007), </w:t>
      </w:r>
      <w:ins w:id="423" w:author="Author" w:date="2023-09-23T14:34:00Z">
        <w:r>
          <w:t xml:space="preserve">and </w:t>
        </w:r>
      </w:ins>
      <w:r>
        <w:t xml:space="preserve">leaf shapes (Peppe et al., 2011), with geochemical proxies offers substantial potential for improving quantitative </w:t>
      </w:r>
      <w:del w:id="424" w:author="Author" w:date="2023-09-23T14:34:00Z">
        <w:r>
          <w:delText>palaeoclimate</w:delText>
        </w:r>
      </w:del>
      <w:proofErr w:type="spellStart"/>
      <w:ins w:id="425" w:author="Author" w:date="2023-09-23T14:34:00Z">
        <w:r>
          <w:t>palaeoclimatic</w:t>
        </w:r>
      </w:ins>
      <w:proofErr w:type="spellEnd"/>
      <w:r>
        <w:t xml:space="preserve"> reconstructions across the Phanerozoic. Our modelling framework offers a straightforward, efficient way of integrating ecological </w:t>
      </w:r>
      <w:del w:id="426" w:author="Author" w:date="2023-09-23T14:34:00Z">
        <w:r>
          <w:delText>climate</w:delText>
        </w:r>
      </w:del>
      <w:proofErr w:type="spellStart"/>
      <w:ins w:id="427" w:author="Author" w:date="2023-09-23T14:34:00Z">
        <w:r>
          <w:t>palaeoclimatic</w:t>
        </w:r>
      </w:ins>
      <w:proofErr w:type="spellEnd"/>
      <w:r>
        <w:t xml:space="preserve"> data with other proxy data: The hierarchical model structure accounts for variation of temperature estimates from proxies at individual localities, which is treated equivalent to the uncertainty associated with the ecological temperature proxies. A local temperature estimate, based on multiple geochemical proxies, thus has the same weight as a local temperature estimate obtained from the occurrence of a climate-sensitive plant community, whilst preserving the uncertainty associated with each estimate. The model could easily be extended to include uncertainties on individual geochemical proxy data, or to variably weight proxy records classified as more or less reliable.</w:t>
      </w:r>
    </w:p>
    <w:p w14:paraId="535D6CF3" w14:textId="371E5C4B" w:rsidR="00171CAA" w:rsidRDefault="00000000">
      <w:pPr>
        <w:pStyle w:val="BodyText"/>
      </w:pPr>
      <w:r>
        <w:lastRenderedPageBreak/>
        <w:t xml:space="preserve">Our approach for deriving fully quantitative climate reconstructions from ecological data is borrowed from nearest living relative methods, commonly employed in terrestrial, Cenozoic </w:t>
      </w:r>
      <w:del w:id="428" w:author="Author" w:date="2023-09-23T14:34:00Z">
        <w:r>
          <w:delText>climate</w:delText>
        </w:r>
      </w:del>
      <w:proofErr w:type="spellStart"/>
      <w:ins w:id="429" w:author="Author" w:date="2023-09-23T14:34:00Z">
        <w:r>
          <w:t>palaeoclimatic</w:t>
        </w:r>
      </w:ins>
      <w:proofErr w:type="spellEnd"/>
      <w:r>
        <w:t xml:space="preserve"> reconstructions (</w:t>
      </w:r>
      <w:proofErr w:type="spellStart"/>
      <w:r>
        <w:t>Fauquette</w:t>
      </w:r>
      <w:proofErr w:type="spellEnd"/>
      <w:r>
        <w:t xml:space="preserve"> et al., 2007; Pross et al., 2012). One major limitation to these methods is that the thermal preferences of taxa may have changed over time. More significantly, in the early Eocene, sea surface temperatures may have reached heights unknown in the modern world, and nearest living relative methods based on the modern are inherently unable to predict such elevated temperatures. This is especially true for taxa that inhabit the warmest part of the ocean today, e.g. coral reefs (Kleypas et al., 1999). Although coral reefs are threatened by warming sea surface temperatures today (Hoegh-Guldberg, 2011), it is conceivable that Eocene reef corals were adapted to a warmer climate. The fossil record indicates that reef development may have been stunted in the early Eocene, with few early Eocene coral reefs occurring in low latitudes (Zamagni et al., 2012). The absence of coral reefs in higher latitudes in the early Eocene could be due to requirements in irradiance, rather than temperature (Muir et al., 2015). Tropical temperatures predicted by the geochemical proxy record indicate hotter-than-modern tropical temperatures for the early Eocene (Fig. S2), suggesting that the modern </w:t>
      </w:r>
      <w:del w:id="430" w:author="Author" w:date="2023-09-23T14:34:00Z">
        <w:r>
          <w:delText>climate</w:delText>
        </w:r>
      </w:del>
      <w:ins w:id="431" w:author="Author" w:date="2023-09-23T14:34:00Z">
        <w:r>
          <w:t>climatic</w:t>
        </w:r>
      </w:ins>
      <w:r>
        <w:t xml:space="preserve"> range of coral reefs may underestimate the early Eocene thermal </w:t>
      </w:r>
      <w:del w:id="432" w:author="Author" w:date="2023-09-23T14:34:00Z">
        <w:r>
          <w:delText>niche</w:delText>
        </w:r>
      </w:del>
      <w:ins w:id="433" w:author="Author" w:date="2023-09-23T14:34:00Z">
        <w:r>
          <w:t>limits</w:t>
        </w:r>
      </w:ins>
      <w:r>
        <w:t xml:space="preserve"> for coral reefs. We have tried to account for that possibility by widening the temperature probability distribution for coral reefs, but the predicted temperatures for the reef and mangrove sites still lie below the temperatures indicated by the geochemical proxy record (Fig. 4, Fig. S2).</w:t>
      </w:r>
    </w:p>
    <w:p w14:paraId="422989DB" w14:textId="77777777" w:rsidR="00171CAA" w:rsidRDefault="00000000">
      <w:pPr>
        <w:pStyle w:val="Heading2"/>
      </w:pPr>
      <w:bookmarkStart w:id="434" w:name="early-eocene-climate"/>
      <w:bookmarkEnd w:id="417"/>
      <w:bookmarkEnd w:id="418"/>
      <w:r>
        <w:t>Early Eocene climate</w:t>
      </w:r>
    </w:p>
    <w:p w14:paraId="4E9A7FC2" w14:textId="42EDB7F9" w:rsidR="00171CAA" w:rsidRDefault="00000000">
      <w:pPr>
        <w:pStyle w:val="FirstParagraph"/>
      </w:pPr>
      <w:r>
        <w:t>The geochemical proxy record and ecological data indicate that the latitudinal SST gradient of the early Eocene climatic optimum was significantly shallower than the modern (Huber and Caballero, 2011), but beyond that, there is little agreement. Earlier, reconstructed early Eocene and EECO SST gradients range from 7</w:t>
      </w:r>
      <w:del w:id="435" w:author="Author" w:date="2023-09-23T14:34:00Z">
        <w:r>
          <w:delText xml:space="preserve"> – </w:delText>
        </w:r>
      </w:del>
      <w:ins w:id="436" w:author="Author" w:date="2023-09-23T14:34:00Z">
        <w:r>
          <w:t>–</w:t>
        </w:r>
      </w:ins>
      <w:r>
        <w:t xml:space="preserve">21°C (Table 1); a more recent reconstruction that includes terrestrial air and sea surface temperatures arrives at a gradient of ~13°C (Inglis et al., 2020). Our </w:t>
      </w:r>
      <w:del w:id="437" w:author="Author" w:date="2023-09-23T14:34:00Z">
        <w:r>
          <w:delText xml:space="preserve">polar circle </w:delText>
        </w:r>
      </w:del>
      <w:ins w:id="438" w:author="Author" w:date="2023-09-23T14:34:00Z">
        <w:r>
          <w:t>median poles-</w:t>
        </w:r>
      </w:ins>
      <w:r>
        <w:t>to</w:t>
      </w:r>
      <w:del w:id="439" w:author="Author" w:date="2023-09-23T14:34:00Z">
        <w:r>
          <w:delText xml:space="preserve"> equatorial</w:delText>
        </w:r>
      </w:del>
      <w:ins w:id="440" w:author="Author" w:date="2023-09-23T14:34:00Z">
        <w:r>
          <w:t>-equator</w:t>
        </w:r>
      </w:ins>
      <w:r>
        <w:t xml:space="preserve"> gradient estimate is </w:t>
      </w:r>
      <w:del w:id="441" w:author="Author" w:date="2023-09-23T14:34:00Z">
        <w:r>
          <w:delText>lower than most previous estimates</w:delText>
        </w:r>
      </w:del>
      <w:ins w:id="442" w:author="Author" w:date="2023-09-23T14:34:00Z">
        <w:r>
          <w:t>similar</w:t>
        </w:r>
      </w:ins>
      <w:r>
        <w:t xml:space="preserve"> at </w:t>
      </w:r>
      <w:del w:id="443" w:author="Author" w:date="2023-09-23T14:34:00Z">
        <w:r>
          <w:delText>7</w:delText>
        </w:r>
      </w:del>
      <w:ins w:id="444" w:author="Author" w:date="2023-09-23T14:34:00Z">
        <w:r>
          <w:t>13.3°C, but notably shallower when taking the equator-to-polar-circle estimate, 5</w:t>
        </w:r>
      </w:ins>
      <w:r>
        <w:t xml:space="preserve">.8°C, </w:t>
      </w:r>
      <w:del w:id="445" w:author="Author" w:date="2023-09-23T14:34:00Z">
        <w:r>
          <w:delText>although the 95% credible interval extends</w:delText>
        </w:r>
      </w:del>
      <w:ins w:id="446" w:author="Author" w:date="2023-09-23T14:34:00Z">
        <w:r>
          <w:t>as the geochemical proxy data suggest high temperatures</w:t>
        </w:r>
      </w:ins>
      <w:r>
        <w:t xml:space="preserve"> up to </w:t>
      </w:r>
      <w:del w:id="447" w:author="Author" w:date="2023-09-23T14:34:00Z">
        <w:r>
          <w:delText>13.7°C and thus overlaps earlier estimates based on shallow water proxies. The confirmation</w:delText>
        </w:r>
      </w:del>
      <w:ins w:id="448" w:author="Author" w:date="2023-09-23T14:34:00Z">
        <w:r>
          <w:t>latitudes</w:t>
        </w:r>
      </w:ins>
      <w:r>
        <w:t xml:space="preserve"> of </w:t>
      </w:r>
      <w:del w:id="449" w:author="Author" w:date="2023-09-23T14:34:00Z">
        <w:r>
          <w:delText>a very flat gradient by both</w:delText>
        </w:r>
      </w:del>
      <w:ins w:id="450" w:author="Author" w:date="2023-09-23T14:34:00Z">
        <w:r>
          <w:t>~ 60&amp;deg. Both</w:t>
        </w:r>
      </w:ins>
      <w:r>
        <w:t xml:space="preserve"> geochemical and ecological shallow water data </w:t>
      </w:r>
      <w:del w:id="451" w:author="Author" w:date="2023-09-23T14:34:00Z">
        <w:r>
          <w:delText>indicates</w:delText>
        </w:r>
      </w:del>
      <w:ins w:id="452" w:author="Author" w:date="2023-09-23T14:34:00Z">
        <w:r>
          <w:t>indicate</w:t>
        </w:r>
      </w:ins>
      <w:r>
        <w:t xml:space="preserve"> that inferred SST gradients based on tropical, shallow water and </w:t>
      </w:r>
      <w:proofErr w:type="gramStart"/>
      <w:r>
        <w:t>deep water</w:t>
      </w:r>
      <w:proofErr w:type="gramEnd"/>
      <w:r>
        <w:t xml:space="preserve"> samples (Cramwinckel et al., 2018; Evans et al., 2018) may overestimate the SST gradient of the early Eocene greenhouse world.</w:t>
      </w:r>
      <w:ins w:id="453" w:author="Author" w:date="2023-09-23T14:34:00Z">
        <w:r>
          <w:t xml:space="preserve"> Likewise, </w:t>
        </w:r>
        <w:proofErr w:type="spellStart"/>
        <w:r>
          <w:t>palaeoclimatic</w:t>
        </w:r>
        <w:proofErr w:type="spellEnd"/>
        <w:r>
          <w:t xml:space="preserve"> simulations from General Circulation Models tend to estimate steeper gradients than most proxy records (Table 1; Pross et al., 2012; Lunt et al., 2021)</w:t>
        </w:r>
      </w:ins>
    </w:p>
    <w:p w14:paraId="77F56094" w14:textId="77777777" w:rsidR="00BC1E8A" w:rsidRDefault="00000000">
      <w:pPr>
        <w:pStyle w:val="BodyText"/>
        <w:rPr>
          <w:del w:id="454" w:author="Author" w:date="2023-09-23T14:34:00Z"/>
        </w:rPr>
      </w:pPr>
      <w:del w:id="455" w:author="Author" w:date="2023-09-23T14:34:00Z">
        <w:r>
          <w:lastRenderedPageBreak/>
          <w:delText xml:space="preserve">Discrepancies between earlier, proxy-based reconstructions and our modelling results are most pronounced in latitudes beyond the polar circle, as earlier approaches (e.g. </w:delText>
        </w:r>
      </w:del>
      <w:moveFromRangeStart w:id="456" w:author="Author" w:date="2023-09-23T14:34:00Z" w:name="move146372081"/>
      <w:moveFrom w:id="457" w:author="Author" w:date="2023-09-23T14:34:00Z">
        <w:r>
          <w:t>Tierney et al., 2017</w:t>
        </w:r>
      </w:moveFrom>
      <w:moveFromRangeEnd w:id="456"/>
      <w:del w:id="458" w:author="Author" w:date="2023-09-23T14:34:00Z">
        <w:r>
          <w:delText>) predict almost linearly decreasing SSTs towards the poles, whereas our median prediction suggests only a slight decrease beyond the polar circle. The scarcity of temperature records in this range leads to widening credible intervals in our prediction, including the possibility of stronger temperature decreases. Polar temperature estimates from our model are thus conservative in that they admit large uncertainty where data is absent, which is desirable. However, the presence of high proxy-derived temperature estimates at ~ 60° latitudes forces the modelled median temperature curve to be too high at ~ 24°C, relative to the temperatures indicated by the high-latitude mangrove communities (15.6 - 22.5°C). In contrast, the extrapolated polar temperatures of most previous proxy-based models are likely too low, given the abundance of ecological data indicating temperate or subtropical high-latitude climates during the EECO (Pross et al., 2012; Popescu et al., 2021).</w:delText>
        </w:r>
      </w:del>
    </w:p>
    <w:p w14:paraId="18241038" w14:textId="2591C777" w:rsidR="00171CAA" w:rsidRDefault="00000000">
      <w:pPr>
        <w:pStyle w:val="BodyText"/>
      </w:pPr>
      <w:r>
        <w:t xml:space="preserve">The very high variability of the proxy record in mid-latitudes results in large uncertainties on the shape of temperature gradient and on the GMST. </w:t>
      </w:r>
      <w:ins w:id="459" w:author="Author" w:date="2023-09-23T14:34:00Z">
        <w:r>
          <w:t xml:space="preserve">Some of this variability may stem from spatial variability in SSTs, as can be observed in the modern (Fig. 3), </w:t>
        </w:r>
        <w:proofErr w:type="gramStart"/>
        <w:r>
          <w:t>e.g.</w:t>
        </w:r>
        <w:proofErr w:type="gramEnd"/>
        <w:r>
          <w:t> due to ocean circulation (</w:t>
        </w:r>
        <w:proofErr w:type="spellStart"/>
        <w:r>
          <w:t>Rahmstorf</w:t>
        </w:r>
        <w:proofErr w:type="spellEnd"/>
        <w:r>
          <w:t xml:space="preserve">, 2002). </w:t>
        </w:r>
      </w:ins>
      <w:r>
        <w:t>Biases and errors in the proxy reconstructions</w:t>
      </w:r>
      <w:ins w:id="460" w:author="Author" w:date="2023-09-23T14:34:00Z">
        <w:r>
          <w:t xml:space="preserve"> also</w:t>
        </w:r>
      </w:ins>
      <w:r>
        <w:t xml:space="preserve"> likely contribute to the observed variability, as geochemical proxies reflect many other factors besides seawater temperature (Hollis et al., 2019). Despite excluding δ</w:t>
      </w:r>
      <w:r>
        <w:rPr>
          <w:vertAlign w:val="superscript"/>
        </w:rPr>
        <w:t>18</w:t>
      </w:r>
      <w:r>
        <w:t>O measurements from recrystallised fossils, systematic offsets remain between mostly warm temperatures derived from TEX</w:t>
      </w:r>
      <w:r>
        <w:rPr>
          <w:vertAlign w:val="subscript"/>
        </w:rPr>
        <w:t>86</w:t>
      </w:r>
      <w:r>
        <w:t>, and cooler temperatures derived from δ</w:t>
      </w:r>
      <w:r>
        <w:rPr>
          <w:vertAlign w:val="superscript"/>
        </w:rPr>
        <w:t>18</w:t>
      </w:r>
      <w:r>
        <w:t>O, Δ</w:t>
      </w:r>
      <w:r>
        <w:rPr>
          <w:vertAlign w:val="subscript"/>
        </w:rPr>
        <w:t>47</w:t>
      </w:r>
      <w:r>
        <w:t>, and the ecological proxies.</w:t>
      </w:r>
      <w:del w:id="461" w:author="Author" w:date="2023-09-23T14:34:00Z">
        <w:r>
          <w:delText xml:space="preserve"> Seasonality (Keating-Bitonti et al., 2011) and temporal changes within the EECO (Westerhold et al., 2018) may also contribute to the large variability of the EECO proxy data.</w:delText>
        </w:r>
      </w:del>
    </w:p>
    <w:p w14:paraId="3A8EE68C" w14:textId="77777777" w:rsidR="00171CAA" w:rsidRDefault="00000000">
      <w:pPr>
        <w:pStyle w:val="BodyText"/>
        <w:rPr>
          <w:ins w:id="462" w:author="Author" w:date="2023-09-23T14:34:00Z"/>
        </w:rPr>
      </w:pPr>
      <w:ins w:id="463" w:author="Author" w:date="2023-09-23T14:34:00Z">
        <w:r>
          <w:t xml:space="preserve">Temporal changes within the EECO (Westerhold et al., 2018), and seasonality (Keating-Bitonti et al., 2011; Ivany and Judd, 2022) may also contribute to the large variability of the EECO proxy data. Based on the occurrence of heterotrophic carbonates, Davies et al. (2019) suggest that mid- and high-latitude geochemical proxy data from the EECO may be biased towards summer temperatures. Some of the geochemical mid-latitude geochemical proxy data from Hollis et al. (2019) may therefore suggest higher than actual mean annual temperatures, and the variability of temperature estimates from individual localities is higher in mid - high latitudes (Fig. S6). It is difficult to attribute this variability to seasonality alone, as temporal climate variability is also expected to be higher in mid and high </w:t>
        </w:r>
        <w:proofErr w:type="gramStart"/>
        <w:r>
          <w:t>latitudes(</w:t>
        </w:r>
        <w:proofErr w:type="gramEnd"/>
        <w:r>
          <w:t>Schwartz, 2008). Critically, however, the mangrove data strongly supports our inference of a flattened gradient independent of the geochemical proxy record.</w:t>
        </w:r>
      </w:ins>
    </w:p>
    <w:p w14:paraId="172F572A" w14:textId="197B8E24" w:rsidR="00171CAA" w:rsidRDefault="00000000">
      <w:pPr>
        <w:pStyle w:val="BodyText"/>
      </w:pPr>
      <w:r>
        <w:t>Recent, marine GMST estimates of the EECO and of the early Eocene range from 23.4</w:t>
      </w:r>
      <w:del w:id="464" w:author="Author" w:date="2023-09-23T14:34:00Z">
        <w:r>
          <w:delText xml:space="preserve"> – </w:delText>
        </w:r>
      </w:del>
      <w:ins w:id="465" w:author="Author" w:date="2023-09-23T14:34:00Z">
        <w:r>
          <w:t>–</w:t>
        </w:r>
      </w:ins>
      <w:r>
        <w:t>37.1°C, with the lowest GMSTs being derived from δ</w:t>
      </w:r>
      <w:r>
        <w:rPr>
          <w:vertAlign w:val="superscript"/>
        </w:rPr>
        <w:t>18</w:t>
      </w:r>
      <w:r>
        <w:t>O, and the higher estimates including TEX</w:t>
      </w:r>
      <w:r>
        <w:rPr>
          <w:vertAlign w:val="subscript"/>
        </w:rPr>
        <w:t>86</w:t>
      </w:r>
      <w:r>
        <w:t xml:space="preserve"> (Inglis et al., 2020). Many studies include both marine and terrestrial proxies to derive GMST estimates, but despite great </w:t>
      </w:r>
      <w:r>
        <w:lastRenderedPageBreak/>
        <w:t xml:space="preserve">differences in proxy selection and in the calculation of global average temperatures, many recent estimates fall in the range of 27 - 29.5°C (Hansen et al., 2013; Caballero and Huber, 2013; Cramwinckel et al., 2018; Zhu et al., 2019), </w:t>
      </w:r>
      <w:proofErr w:type="gramStart"/>
      <w:r>
        <w:t>similar to</w:t>
      </w:r>
      <w:proofErr w:type="gramEnd"/>
      <w:r>
        <w:t xml:space="preserve"> our median GMST estimate of 28.</w:t>
      </w:r>
      <w:del w:id="466" w:author="Author" w:date="2023-09-23T14:34:00Z">
        <w:r>
          <w:delText>7</w:delText>
        </w:r>
      </w:del>
      <w:ins w:id="467" w:author="Author" w:date="2023-09-23T14:34:00Z">
        <w:r>
          <w:t>3</w:t>
        </w:r>
      </w:ins>
      <w:r>
        <w:t>°C.</w:t>
      </w:r>
    </w:p>
    <w:p w14:paraId="0E2F929E" w14:textId="77777777" w:rsidR="00171CAA" w:rsidRDefault="00000000">
      <w:pPr>
        <w:pStyle w:val="Heading1"/>
      </w:pPr>
      <w:bookmarkStart w:id="468" w:name="conclusions"/>
      <w:bookmarkEnd w:id="401"/>
      <w:bookmarkEnd w:id="434"/>
      <w:r>
        <w:t>Conclusions</w:t>
      </w:r>
    </w:p>
    <w:p w14:paraId="52187F41" w14:textId="05EF1222" w:rsidR="00171CAA" w:rsidRDefault="00000000">
      <w:pPr>
        <w:pStyle w:val="FirstParagraph"/>
      </w:pPr>
      <w:r>
        <w:t xml:space="preserve">The Bayesian hierarchical model presented here is able to reconstruct latitudinal gradients from both geochemical and ecological proxy data, while reflecting the uncertainty associated with the ecological temperature proxies, and accounting for the variation of multiple temperature estimates at individual localities. Using informative prior information allows for accurate temperature reconstructions from records with geographically </w:t>
      </w:r>
      <w:del w:id="469" w:author="Author" w:date="2023-09-23T14:34:00Z">
        <w:r>
          <w:delText>incomplete</w:delText>
        </w:r>
      </w:del>
      <w:ins w:id="470" w:author="Author" w:date="2023-09-23T14:34:00Z">
        <w:r>
          <w:t>sparse</w:t>
        </w:r>
      </w:ins>
      <w:r>
        <w:t xml:space="preserve"> sampling. By providing temperature estimates across the entire latitudinal range, this method also facilitates the reconstruction of unbiased global average temperatures. Application of our model to the EECO suggests that latitudinal sea surface temperature gradients were shallower than estimated by most previous proxy-based studies. High-latitude pollen records support this interpretation. Our GMST estimate is in good agreement with most existing estimates, indicating that broadly accurate GMST reconstructions are possible even with substantial deviations in the shape of the latitudinal temperature gradient. Our new method opens the door for improving the accuracy of proxy-based </w:t>
      </w:r>
      <w:del w:id="471" w:author="Author" w:date="2023-09-23T14:34:00Z">
        <w:r>
          <w:delText>palaeoclimate</w:delText>
        </w:r>
      </w:del>
      <w:proofErr w:type="spellStart"/>
      <w:ins w:id="472" w:author="Author" w:date="2023-09-23T14:34:00Z">
        <w:r>
          <w:t>palaeoclimatic</w:t>
        </w:r>
      </w:ins>
      <w:proofErr w:type="spellEnd"/>
      <w:r>
        <w:t xml:space="preserve"> reconstructions and Phanerozoic temperature curves, particularly in intervals with a patchy and </w:t>
      </w:r>
      <w:del w:id="473" w:author="Author" w:date="2023-09-23T14:34:00Z">
        <w:r>
          <w:delText>unenvenly</w:delText>
        </w:r>
      </w:del>
      <w:ins w:id="474" w:author="Author" w:date="2023-09-23T14:34:00Z">
        <w:r>
          <w:t>unevenly</w:t>
        </w:r>
      </w:ins>
      <w:r>
        <w:t xml:space="preserve"> sampled record. Finally, the flexibility of our approach means that estimates can be efficiently updated when new data</w:t>
      </w:r>
      <w:ins w:id="475" w:author="Author" w:date="2023-09-23T14:34:00Z">
        <w:r>
          <w:t>, or constraints,</w:t>
        </w:r>
      </w:ins>
      <w:r>
        <w:t xml:space="preserve"> are made available.</w:t>
      </w:r>
    </w:p>
    <w:p w14:paraId="10D6C1E0" w14:textId="77777777" w:rsidR="00171CAA" w:rsidRDefault="00000000">
      <w:pPr>
        <w:pStyle w:val="Heading1"/>
      </w:pPr>
      <w:bookmarkStart w:id="476" w:name="acknowledgements"/>
      <w:bookmarkEnd w:id="468"/>
      <w:r>
        <w:t>Acknowledgements</w:t>
      </w:r>
    </w:p>
    <w:p w14:paraId="19D85903" w14:textId="77777777" w:rsidR="00171CAA" w:rsidRDefault="00000000">
      <w:pPr>
        <w:pStyle w:val="FirstParagraph"/>
      </w:pPr>
      <w:r>
        <w:t>The authors are grateful to all those who have enabled this work by collecting, measuring, collating</w:t>
      </w:r>
      <w:ins w:id="477" w:author="Author" w:date="2023-09-23T14:34:00Z">
        <w:r>
          <w:t>,</w:t>
        </w:r>
      </w:ins>
      <w:r>
        <w:t xml:space="preserve"> and screening geochemical and fossil data. The contribution of L.A.J. was supported by a Juan de la Cierva-formación 2021 fellowship (FJC2021-046695-I/MCIN/AEI/10.13039/501100011033) from the European Union “NextGenerationEU”/PRTR. For the purpose of open access, the authors have applied a Creative Commons Attribution (CC BY) licence to any Author Accepted Manuscript version arising from this submission. </w:t>
      </w:r>
    </w:p>
    <w:p w14:paraId="1BDB8921" w14:textId="77777777" w:rsidR="00171CAA" w:rsidRDefault="00000000">
      <w:pPr>
        <w:pStyle w:val="Heading1"/>
      </w:pPr>
      <w:bookmarkStart w:id="478" w:name="author-contributions"/>
      <w:bookmarkEnd w:id="476"/>
      <w:r>
        <w:t>Author contributions</w:t>
      </w:r>
    </w:p>
    <w:p w14:paraId="502883F0" w14:textId="77777777" w:rsidR="00171CAA" w:rsidRDefault="00000000">
      <w:pPr>
        <w:pStyle w:val="FirstParagraph"/>
      </w:pPr>
      <w:r>
        <w:t>Both authors designed the study and carried out data preparation. K.E. programmed the model and conducted the analyses. L.A.J. and K.E. generated the figures. Both authors contributed to the writing of the manuscript.</w:t>
      </w:r>
    </w:p>
    <w:p w14:paraId="3D5A7CEF" w14:textId="77777777" w:rsidR="00171CAA" w:rsidRDefault="00000000">
      <w:pPr>
        <w:pStyle w:val="Heading1"/>
      </w:pPr>
      <w:bookmarkStart w:id="479" w:name="competing-interests"/>
      <w:bookmarkEnd w:id="478"/>
      <w:r>
        <w:lastRenderedPageBreak/>
        <w:t>Competing Interests</w:t>
      </w:r>
    </w:p>
    <w:p w14:paraId="5377A222" w14:textId="77777777" w:rsidR="00171CAA" w:rsidRDefault="00000000">
      <w:pPr>
        <w:pStyle w:val="FirstParagraph"/>
      </w:pPr>
      <w:r>
        <w:t>The authors declare that they have no conflicts of interest.</w:t>
      </w:r>
    </w:p>
    <w:p w14:paraId="2F93CCDE" w14:textId="77777777" w:rsidR="00171CAA" w:rsidRDefault="00000000">
      <w:pPr>
        <w:pStyle w:val="Heading1"/>
      </w:pPr>
      <w:bookmarkStart w:id="480" w:name="data-accessibility"/>
      <w:bookmarkEnd w:id="479"/>
      <w:r>
        <w:t>Data accessibility</w:t>
      </w:r>
    </w:p>
    <w:p w14:paraId="5427244F" w14:textId="77777777" w:rsidR="00171CAA" w:rsidRDefault="00000000">
      <w:pPr>
        <w:pStyle w:val="FirstParagraph"/>
      </w:pPr>
      <w:r>
        <w:t>The data and code used to produce the results of this study are available via GitHub (</w:t>
      </w:r>
      <w:hyperlink r:id="rId15">
        <w:r>
          <w:rPr>
            <w:rStyle w:val="Hyperlink"/>
          </w:rPr>
          <w:t>https://github.com/KEichenseer/PalaeoClimateGradient</w:t>
        </w:r>
      </w:hyperlink>
      <w:r>
        <w:t>) and the linked Zenodo repository (</w:t>
      </w:r>
      <w:hyperlink r:id="rId16">
        <w:r>
          <w:rPr>
            <w:rStyle w:val="Hyperlink"/>
          </w:rPr>
          <w:t>https://zenodo.org/record/7995969</w:t>
        </w:r>
      </w:hyperlink>
      <w:r>
        <w:t>).</w:t>
      </w:r>
    </w:p>
    <w:p w14:paraId="7CA8C55C" w14:textId="77777777" w:rsidR="00171CAA" w:rsidRDefault="00000000">
      <w:pPr>
        <w:pStyle w:val="Heading1"/>
      </w:pPr>
      <w:bookmarkStart w:id="481" w:name="references"/>
      <w:bookmarkEnd w:id="480"/>
      <w:r>
        <w:t>References</w:t>
      </w:r>
    </w:p>
    <w:p w14:paraId="71A85261" w14:textId="77777777" w:rsidR="00171CAA" w:rsidRDefault="00000000">
      <w:pPr>
        <w:pStyle w:val="Bibliography"/>
      </w:pPr>
      <w:bookmarkStart w:id="482" w:name="ref-Assis2018"/>
      <w:bookmarkStart w:id="483" w:name="refs"/>
      <w:r>
        <w:t>Assis, J., Tyberghein, L., Bosch, S., Verbruggen, H., Serrão, E. A., and De Clerck, O.: Bio-ORACLE v2. 0: Extending marine data layers for bioclimatic modelling, Global Ecology and Biogeography, 27, 277–284, 2018.</w:t>
      </w:r>
    </w:p>
    <w:p w14:paraId="616D4C19" w14:textId="77777777" w:rsidR="00171CAA" w:rsidRDefault="00000000">
      <w:pPr>
        <w:pStyle w:val="Bibliography"/>
      </w:pPr>
      <w:bookmarkStart w:id="484" w:name="ref-Beer2008"/>
      <w:bookmarkEnd w:id="482"/>
      <w:r>
        <w:t>Beer, J., Abreu, J., and Steinhilber, F.: Sun and planets from a climate point of view, Proceedings of the International Astronomical Union, 4, 29–43, 2008.</w:t>
      </w:r>
    </w:p>
    <w:p w14:paraId="390D3479" w14:textId="77777777" w:rsidR="00171CAA" w:rsidRDefault="00000000">
      <w:pPr>
        <w:pStyle w:val="Bibliography"/>
      </w:pPr>
      <w:bookmarkStart w:id="485" w:name="ref-Bijl2009"/>
      <w:bookmarkEnd w:id="484"/>
      <w:r>
        <w:t xml:space="preserve">Bijl, P. K., Schouten, S., Sluijs, A., Reichart, G.-J., Zachos, J. C., and Brinkhuis, H.: Early Palaeogene temperature evolution of the southwest Pacific Ocean, Nature, 461, 776–779, </w:t>
      </w:r>
      <w:hyperlink r:id="rId17">
        <w:r>
          <w:rPr>
            <w:rStyle w:val="Hyperlink"/>
          </w:rPr>
          <w:t>https://doi.org/10.1038/nature08399</w:t>
        </w:r>
      </w:hyperlink>
      <w:r>
        <w:t>, 2009.</w:t>
      </w:r>
    </w:p>
    <w:p w14:paraId="4AA2D42F" w14:textId="77777777" w:rsidR="00171CAA" w:rsidRDefault="00000000">
      <w:pPr>
        <w:pStyle w:val="Bibliography"/>
        <w:rPr>
          <w:ins w:id="486" w:author="Author" w:date="2023-09-23T14:34:00Z"/>
        </w:rPr>
      </w:pPr>
      <w:bookmarkStart w:id="487" w:name="ref-Buffan2023"/>
      <w:bookmarkEnd w:id="485"/>
      <w:proofErr w:type="spellStart"/>
      <w:ins w:id="488" w:author="Author" w:date="2023-09-23T14:34:00Z">
        <w:r>
          <w:t>Buffan</w:t>
        </w:r>
        <w:proofErr w:type="spellEnd"/>
        <w:r>
          <w:t>, L., Jones, L. A., Domeier, M., Scotese, C. R., Zahirovic, S., and Varela, S.: Mind the uncertainty: Global plate model choice impacts deep-time palaeobiological studies, 2023.</w:t>
        </w:r>
      </w:ins>
    </w:p>
    <w:p w14:paraId="63B2DAD3" w14:textId="77777777" w:rsidR="00171CAA" w:rsidRDefault="00000000">
      <w:pPr>
        <w:pStyle w:val="Bibliography"/>
      </w:pPr>
      <w:bookmarkStart w:id="489" w:name="ref-Burgener2023"/>
      <w:bookmarkEnd w:id="487"/>
      <w:r>
        <w:t>Burgener, L., Hyland, E., Reich, B. J., and Scotese, C.: Cretaceous climates: Mapping paleo-köppen climatic zones using a bayesian statistical analysis of lithologic, paleontologic, and geochemical proxies, Palaeogeography, Palaeoclimatology, Palaeoecology, 111373, 2023.</w:t>
      </w:r>
    </w:p>
    <w:p w14:paraId="5F81C2FE" w14:textId="77777777" w:rsidR="00171CAA" w:rsidRDefault="00000000">
      <w:pPr>
        <w:pStyle w:val="Bibliography"/>
      </w:pPr>
      <w:bookmarkStart w:id="490" w:name="ref-Burke2018"/>
      <w:bookmarkEnd w:id="489"/>
      <w:r>
        <w:t xml:space="preserve">Burke, K. D., Williams, J. W., Chandler, M. A., Haywood, A. M., Lunt, D. J., and Otto-Bliesner, B. L.: Pliocene and Eocene provide best analogs for near-future climates, Proceedings of the National Academy of Sciences, 115, 13288–13293, </w:t>
      </w:r>
      <w:hyperlink r:id="rId18">
        <w:r>
          <w:rPr>
            <w:rStyle w:val="Hyperlink"/>
          </w:rPr>
          <w:t>https://doi.org/10.1073/pnas.1809600115</w:t>
        </w:r>
      </w:hyperlink>
      <w:r>
        <w:t>, 2018.</w:t>
      </w:r>
    </w:p>
    <w:p w14:paraId="10226B29" w14:textId="77777777" w:rsidR="00171CAA" w:rsidRDefault="00000000">
      <w:pPr>
        <w:pStyle w:val="Bibliography"/>
      </w:pPr>
      <w:bookmarkStart w:id="491" w:name="ref-Caballero2013"/>
      <w:bookmarkEnd w:id="490"/>
      <w:r>
        <w:t>Caballero, R. and Huber, M.: State-dependent climate sensitivity in past warm climates and its implications for future climate projections, Proceedings of the National Academy of Sciences, 110, 14162–14167, 2013.</w:t>
      </w:r>
    </w:p>
    <w:p w14:paraId="1375B20E" w14:textId="77777777" w:rsidR="00171CAA" w:rsidRDefault="00000000">
      <w:pPr>
        <w:pStyle w:val="Bibliography"/>
      </w:pPr>
      <w:bookmarkStart w:id="492" w:name="ref-Chandra2021"/>
      <w:bookmarkEnd w:id="491"/>
      <w:r>
        <w:t xml:space="preserve">Chandra, R., Cripps, S., Butterworth, N., and Muller, R. D.: Precipitation reconstruction from climate-sensitive lithologies using Bayesian machine learning, Environmental Modelling &amp; Software, 139, 105002, </w:t>
      </w:r>
      <w:hyperlink r:id="rId19">
        <w:r>
          <w:rPr>
            <w:rStyle w:val="Hyperlink"/>
          </w:rPr>
          <w:t>https://doi.org/10.1016/j.envsoft.2021.105002</w:t>
        </w:r>
      </w:hyperlink>
      <w:r>
        <w:t>, 2021.</w:t>
      </w:r>
    </w:p>
    <w:p w14:paraId="253C725E" w14:textId="77777777" w:rsidR="00171CAA" w:rsidRDefault="00000000">
      <w:pPr>
        <w:pStyle w:val="Bibliography"/>
      </w:pPr>
      <w:bookmarkStart w:id="493" w:name="ref-Cramwinckel2018"/>
      <w:bookmarkEnd w:id="492"/>
      <w:r>
        <w:t>Cramwinckel, M. J., Huber, M., Kocken, I. J., Agnini, C., Bijl, P. K., Bohaty, S. M., Frieling, J., Goldner, A., Hilgen, F. J., Kip, E. L., et al.: Synchronous tropical and polar temperature evolution in the eocene, Nature, 559, 382–386, 2018.</w:t>
      </w:r>
    </w:p>
    <w:p w14:paraId="1AFC4B3B" w14:textId="77777777" w:rsidR="00171CAA" w:rsidRDefault="00000000">
      <w:pPr>
        <w:pStyle w:val="Bibliography"/>
        <w:rPr>
          <w:ins w:id="494" w:author="Author" w:date="2023-09-23T14:34:00Z"/>
        </w:rPr>
      </w:pPr>
      <w:bookmarkStart w:id="495" w:name="ref-Davies2019"/>
      <w:bookmarkEnd w:id="493"/>
      <w:ins w:id="496" w:author="Author" w:date="2023-09-23T14:34:00Z">
        <w:r>
          <w:t xml:space="preserve">Davies, A., Hunter, S. J., </w:t>
        </w:r>
        <w:proofErr w:type="spellStart"/>
        <w:r>
          <w:t>Gréselle</w:t>
        </w:r>
        <w:proofErr w:type="spellEnd"/>
        <w:r>
          <w:t xml:space="preserve">, B., Haywood, A. M., and Robson, C.: Evidence for seasonality in early </w:t>
        </w:r>
        <w:proofErr w:type="spellStart"/>
        <w:r>
          <w:t>eocene</w:t>
        </w:r>
        <w:proofErr w:type="spellEnd"/>
        <w:r>
          <w:t xml:space="preserve"> high latitude sea-surface temperatures, Earth and Planetary Science Letters, 519, 274–283, 2019.</w:t>
        </w:r>
      </w:ins>
    </w:p>
    <w:p w14:paraId="5BDECA0F" w14:textId="77777777" w:rsidR="00171CAA" w:rsidRDefault="00000000">
      <w:pPr>
        <w:pStyle w:val="Bibliography"/>
      </w:pPr>
      <w:bookmarkStart w:id="497" w:name="ref-Evans2018"/>
      <w:bookmarkEnd w:id="495"/>
      <w:r>
        <w:lastRenderedPageBreak/>
        <w:t>Evans, D., Sagoo, N., Renema, W., Cotton, L. J., Müller, W., Todd, J. A., Saraswati, P. K., Stassen, P., Ziegler, M., Pearson, P. N., et al.: Eocene greenhouse climate revealed by coupled clumped isotope-mg/ca thermometry, Proceedings of the National Academy of Sciences, 115, 1174–1179, 2018.</w:t>
      </w:r>
    </w:p>
    <w:p w14:paraId="0CFA8110" w14:textId="77777777" w:rsidR="00171CAA" w:rsidRDefault="00000000">
      <w:pPr>
        <w:pStyle w:val="Bibliography"/>
      </w:pPr>
      <w:bookmarkStart w:id="498" w:name="ref-Fauquette2007"/>
      <w:bookmarkEnd w:id="497"/>
      <w:r>
        <w:t>Fauquette, S., Suc, J., Jiménez-Moreno, G., Micheels, A., and JOSTS, A.: Latitudinal climatic gradients in the western european and mediterranean regions from the mid-miocene (c. 15 ma) to the, Deep-time perspectives on climate change: marrying the signal from computer models and biological proxies, 481, 2007.</w:t>
      </w:r>
    </w:p>
    <w:p w14:paraId="0135ED9A" w14:textId="77777777" w:rsidR="00171CAA" w:rsidRDefault="00000000">
      <w:pPr>
        <w:pStyle w:val="Bibliography"/>
      </w:pPr>
      <w:bookmarkStart w:id="499" w:name="ref-Frakes1992"/>
      <w:bookmarkEnd w:id="498"/>
      <w:r>
        <w:t>Frakes, L. A., Francis, J. E., and Syktus, J. I.: Climate modes of the phanerozoic, 1992.</w:t>
      </w:r>
    </w:p>
    <w:p w14:paraId="0CE8D58F" w14:textId="77777777" w:rsidR="00171CAA" w:rsidRDefault="00000000">
      <w:pPr>
        <w:pStyle w:val="Bibliography"/>
      </w:pPr>
      <w:bookmarkStart w:id="500" w:name="ref-Gelman2013"/>
      <w:bookmarkEnd w:id="499"/>
      <w:r>
        <w:t>Gelman, A., Carlin, J. B., Stern, H. S., Dunson, D. B., Vehtari, A., and Rubin, D. B.: Bayesian data analysis, CRC press, 2013.</w:t>
      </w:r>
    </w:p>
    <w:p w14:paraId="5B5593A9" w14:textId="77777777" w:rsidR="00171CAA" w:rsidRDefault="00000000">
      <w:pPr>
        <w:pStyle w:val="Bibliography"/>
      </w:pPr>
      <w:bookmarkStart w:id="501" w:name="ref-Gelman2019"/>
      <w:bookmarkEnd w:id="500"/>
      <w:r>
        <w:t>Gelman, A., Goodrich, B., Gabry, J., and Vehtari, A.: R-squared for bayesian regression models, The American Statistician, 2019.</w:t>
      </w:r>
    </w:p>
    <w:p w14:paraId="7D0E8F06" w14:textId="77777777" w:rsidR="00171CAA" w:rsidRDefault="00000000">
      <w:pPr>
        <w:pStyle w:val="Bibliography"/>
      </w:pPr>
      <w:bookmarkStart w:id="502" w:name="ref-Gilks1995"/>
      <w:bookmarkEnd w:id="501"/>
      <w:r>
        <w:t>Gilks, W. R., Richardson, S., and Spiegelhalter, D.: Markov chain monte carlo in practice, CRC press, 1995.</w:t>
      </w:r>
    </w:p>
    <w:p w14:paraId="3291CC6C" w14:textId="77777777" w:rsidR="00171CAA" w:rsidRDefault="00000000">
      <w:pPr>
        <w:pStyle w:val="Bibliography"/>
      </w:pPr>
      <w:bookmarkStart w:id="503" w:name="ref-Greenwood2017"/>
      <w:bookmarkEnd w:id="502"/>
      <w:r>
        <w:t>Greenwood, D., Keefe, R., Reichgelt, T., and Webb, J.: Eocene paleobotanical altimetry of victoria’s eastern uplands, Australian Journal of Earth Sciences, 64, 625–637, 2017.</w:t>
      </w:r>
    </w:p>
    <w:p w14:paraId="1E5C0CCD" w14:textId="77777777" w:rsidR="00171CAA" w:rsidRDefault="00000000">
      <w:pPr>
        <w:pStyle w:val="Bibliography"/>
      </w:pPr>
      <w:bookmarkStart w:id="504" w:name="ref-Greenwood1995"/>
      <w:bookmarkEnd w:id="503"/>
      <w:r>
        <w:t xml:space="preserve">Greenwood, D. R. and Wing, S. L.: Eocene continental climates and latitudinal temperature gradients, Geology, 23, 1044, </w:t>
      </w:r>
      <w:hyperlink r:id="rId20">
        <w:r>
          <w:rPr>
            <w:rStyle w:val="Hyperlink"/>
          </w:rPr>
          <w:t>https://doi.org/10.1130/0091-7613(1995)023&lt;1044:ECCALT&gt;2.3.CO;2</w:t>
        </w:r>
      </w:hyperlink>
      <w:r>
        <w:t>, 1995.</w:t>
      </w:r>
    </w:p>
    <w:p w14:paraId="4C63C57A" w14:textId="77777777" w:rsidR="00171CAA" w:rsidRDefault="00000000">
      <w:pPr>
        <w:pStyle w:val="Bibliography"/>
      </w:pPr>
      <w:bookmarkStart w:id="505" w:name="ref-Grossman2022"/>
      <w:bookmarkEnd w:id="504"/>
      <w:r>
        <w:t>Grossman, E. L. and Joachimski, M. M.: Ocean temperatures through the phanerozoic reassessed, Scientific Reports, 12, 8938, 2022.</w:t>
      </w:r>
    </w:p>
    <w:p w14:paraId="2A9BAB38" w14:textId="77777777" w:rsidR="00171CAA" w:rsidRDefault="00000000">
      <w:pPr>
        <w:pStyle w:val="Bibliography"/>
      </w:pPr>
      <w:bookmarkStart w:id="506" w:name="ref-Hansen2013"/>
      <w:bookmarkEnd w:id="505"/>
      <w:r>
        <w:t>Hansen, J., Sato, M., Russell, G., and Kharecha, P.: Climate sensitivity, sea level and atmospheric carbon dioxide, Philosophical Transactions of the Royal Society A: Mathematical, Physical and Engineering Sciences, 371, 20120294, 2013.</w:t>
      </w:r>
    </w:p>
    <w:p w14:paraId="31044B47" w14:textId="77777777" w:rsidR="00171CAA" w:rsidRDefault="00000000">
      <w:pPr>
        <w:pStyle w:val="Bibliography"/>
      </w:pPr>
      <w:bookmarkStart w:id="507" w:name="ref-Hoegh2011"/>
      <w:bookmarkEnd w:id="506"/>
      <w:r>
        <w:t>Hoegh-Guldberg, O.: Coral reef ecosystems and anthropogenic climate change, Regional Environmental Change, 11, 215–227, 2011.</w:t>
      </w:r>
    </w:p>
    <w:p w14:paraId="0CC8A4A9" w14:textId="77777777" w:rsidR="00171CAA" w:rsidRDefault="00000000">
      <w:pPr>
        <w:pStyle w:val="Bibliography"/>
      </w:pPr>
      <w:bookmarkStart w:id="508" w:name="ref-Hollis2019"/>
      <w:bookmarkEnd w:id="507"/>
      <w:r>
        <w:t>Hollis, C. J., Dunkley Jones, T., Anagnostou, E., Bijl, P. K., Cramwinckel, M. J., Cui, Y., Dickens, G. R., Edgar, K. M., Eley, Y., Evans, D., et al.: The DeepMIP contribution to PMIP4: Methodologies for selection, compilation and analysis of latest paleocene and early eocene climate proxy data, incorporating version 0.1 of the DeepMIP database, Geoscientific Model Development, 12, 3149–3206, 2019.</w:t>
      </w:r>
    </w:p>
    <w:p w14:paraId="08618DE9" w14:textId="77777777" w:rsidR="00171CAA" w:rsidRDefault="00000000">
      <w:pPr>
        <w:pStyle w:val="Bibliography"/>
      </w:pPr>
      <w:bookmarkStart w:id="509" w:name="ref-Huber2011"/>
      <w:bookmarkEnd w:id="508"/>
      <w:r>
        <w:t>Huber, M. and Caballero, R.: The early eocene equable climate problem revisited, Climate of the Past, 7, 603–633, 2011.</w:t>
      </w:r>
    </w:p>
    <w:p w14:paraId="218DE50F" w14:textId="77777777" w:rsidR="00171CAA" w:rsidRDefault="00000000">
      <w:pPr>
        <w:pStyle w:val="Bibliography"/>
      </w:pPr>
      <w:bookmarkStart w:id="510" w:name="ref-Inglis2020"/>
      <w:bookmarkEnd w:id="509"/>
      <w:r>
        <w:t xml:space="preserve">Inglis, G. N., Bragg, F., Burls, N. J., Cramwinckel, M. J., Evans, D., Foster, G. L., Huber, M., Lunt, D. J., Siler, N., Steinig, S., Tierney, J. E., Wilkinson, R., Anagnostou, E., de Boer, A. M., Dunkley Jones, T., Edgar, K. M., Hollis, C. J., Hutchinson, D. K., and Pancost, R. D.: Global mean surface temperature and climate sensitivity of the early Eocene Climatic Optimum (EECO), Paleocene (PETM), and latest Paleocene, Climate of the Past, 16, 1953–1968, </w:t>
      </w:r>
      <w:hyperlink r:id="rId21">
        <w:r>
          <w:rPr>
            <w:rStyle w:val="Hyperlink"/>
          </w:rPr>
          <w:t>https://doi.org/10.5194/cp-16-1953-2020</w:t>
        </w:r>
      </w:hyperlink>
      <w:r>
        <w:t>, 2020.</w:t>
      </w:r>
    </w:p>
    <w:p w14:paraId="5B9939E1" w14:textId="77777777" w:rsidR="00171CAA" w:rsidRDefault="00000000">
      <w:pPr>
        <w:pStyle w:val="Bibliography"/>
        <w:rPr>
          <w:ins w:id="511" w:author="Author" w:date="2023-09-23T14:34:00Z"/>
        </w:rPr>
      </w:pPr>
      <w:bookmarkStart w:id="512" w:name="ref-Ivany2022"/>
      <w:bookmarkEnd w:id="510"/>
      <w:ins w:id="513" w:author="Author" w:date="2023-09-23T14:34:00Z">
        <w:r>
          <w:t>Ivany, L. C. and Judd, E. J.: Deciphering temperature seasonality in earth’s ancient oceans, Annual Review of Earth and Planetary Sciences, 50, 123–152, 2022.</w:t>
        </w:r>
      </w:ins>
    </w:p>
    <w:p w14:paraId="204E46E1" w14:textId="77777777" w:rsidR="00171CAA" w:rsidRDefault="00000000">
      <w:pPr>
        <w:pStyle w:val="Bibliography"/>
      </w:pPr>
      <w:bookmarkStart w:id="514" w:name="ref-johannes1983"/>
      <w:bookmarkEnd w:id="512"/>
      <w:r>
        <w:lastRenderedPageBreak/>
        <w:t>Johannes, R., Wiebe, W., Crossland, C., Rimmer, D., and Smith, S.: Latitudinal limits of coral reef growth., Marine ecology progress series. Oldendorf, 11, 105–111, 1983.</w:t>
      </w:r>
    </w:p>
    <w:p w14:paraId="7601ECEB" w14:textId="77777777" w:rsidR="00171CAA" w:rsidRDefault="00000000">
      <w:pPr>
        <w:pStyle w:val="Bibliography"/>
      </w:pPr>
      <w:bookmarkStart w:id="515" w:name="ref-Jones2022"/>
      <w:bookmarkEnd w:id="514"/>
      <w:r>
        <w:t xml:space="preserve">Jones, L. A. and Eichenseer, K.: Uneven spatial sampling distorts reconstructions of Phanerozoic seawater temperature, Geology, 50, 238–242, </w:t>
      </w:r>
      <w:hyperlink r:id="rId22">
        <w:r>
          <w:rPr>
            <w:rStyle w:val="Hyperlink"/>
          </w:rPr>
          <w:t>https://doi.org/10.1130/G49132.1</w:t>
        </w:r>
      </w:hyperlink>
      <w:r>
        <w:t>, 2022.</w:t>
      </w:r>
    </w:p>
    <w:p w14:paraId="42EAE2A4" w14:textId="77777777" w:rsidR="00171CAA" w:rsidRDefault="00000000">
      <w:pPr>
        <w:pStyle w:val="Bibliography"/>
      </w:pPr>
      <w:bookmarkStart w:id="516" w:name="ref-jones2022reef"/>
      <w:bookmarkEnd w:id="515"/>
      <w:r>
        <w:t>Jones, L. A., Mannion, P. D., Farnsworth, A., Bragg, F., and Lunt, D. J.: Climatic and tectonic drivers shaped the tropical distribution of coral reefs, Nature communications, 13, 1–10, 2022.</w:t>
      </w:r>
    </w:p>
    <w:p w14:paraId="48057D60" w14:textId="77777777" w:rsidR="00171CAA" w:rsidRDefault="00000000">
      <w:pPr>
        <w:pStyle w:val="Bibliography"/>
      </w:pPr>
      <w:bookmarkStart w:id="517" w:name="ref-jones2023"/>
      <w:bookmarkEnd w:id="516"/>
      <w:r>
        <w:t xml:space="preserve">Jones, L. A., Gearty, W., Allen, B. J., Eichenseer, K., Dean, C. D., Galván, S., Kouvari, M., Godoy, P. L., Nicholl, C., Buffan, L., Flannery-Sutherland, J. T., Dillon, E. M., and Chiarenza, A. A.: palaeoverse: a community-driven R package to support palaeobiological analysis, </w:t>
      </w:r>
      <w:hyperlink r:id="rId23">
        <w:r>
          <w:rPr>
            <w:rStyle w:val="Hyperlink"/>
          </w:rPr>
          <w:t>https://doi.org/10.31223/X5Z94Q</w:t>
        </w:r>
      </w:hyperlink>
      <w:r>
        <w:t>, 2023.</w:t>
      </w:r>
    </w:p>
    <w:p w14:paraId="15A7B6E0" w14:textId="77777777" w:rsidR="00171CAA" w:rsidRDefault="00000000">
      <w:pPr>
        <w:pStyle w:val="Bibliography"/>
      </w:pPr>
      <w:bookmarkStart w:id="518" w:name="ref-judd2020"/>
      <w:bookmarkEnd w:id="517"/>
      <w:r>
        <w:t xml:space="preserve">Judd, E. J., Bhattacharya, T., and Ivany, L. C.: A Dynamical Framework for Interpreting Ancient Sea Surface Temperatures, Geophysical Research Letters, 47, e2020GL089044, </w:t>
      </w:r>
      <w:hyperlink r:id="rId24">
        <w:r>
          <w:rPr>
            <w:rStyle w:val="Hyperlink"/>
          </w:rPr>
          <w:t>https://doi.org/10.1029/2020GL089044</w:t>
        </w:r>
      </w:hyperlink>
      <w:r>
        <w:t>, 2020.</w:t>
      </w:r>
    </w:p>
    <w:p w14:paraId="5E1F7189" w14:textId="77777777" w:rsidR="00171CAA" w:rsidRDefault="00000000">
      <w:pPr>
        <w:pStyle w:val="Bibliography"/>
      </w:pPr>
      <w:bookmarkStart w:id="519" w:name="ref-Judd2022"/>
      <w:bookmarkEnd w:id="518"/>
      <w:r>
        <w:t>Judd, E. J., Tierney, J. E., Huber, B. T., Wing, S. L., Lunt, D. J., Ford, H. L., Inglis, G. N., McClymont, E. L., O’Brien, C. L., Rattanasriampaipong, R., et al.: The PhanSST global database of phanerozoic sea surface temperature proxy data, Scientific data, 9, 753, 2022.</w:t>
      </w:r>
    </w:p>
    <w:p w14:paraId="77537D84" w14:textId="77777777" w:rsidR="00171CAA" w:rsidRDefault="00000000">
      <w:pPr>
        <w:pStyle w:val="Bibliography"/>
      </w:pPr>
      <w:bookmarkStart w:id="520" w:name="ref-Keating-Bitonti2011"/>
      <w:bookmarkEnd w:id="519"/>
      <w:r>
        <w:t xml:space="preserve">Keating-Bitonti, C. R., Ivany, L. C., Affek, H. P., Douglas, P., and Samson, S. D.: Warm, not super-hot, temperatures in the early Eocene subtropics, Geology, 39, 771–774, </w:t>
      </w:r>
      <w:hyperlink r:id="rId25">
        <w:r>
          <w:rPr>
            <w:rStyle w:val="Hyperlink"/>
          </w:rPr>
          <w:t>https://doi.org/10.1130/G32054.1</w:t>
        </w:r>
      </w:hyperlink>
      <w:r>
        <w:t>, 2011.</w:t>
      </w:r>
    </w:p>
    <w:p w14:paraId="59032E9B" w14:textId="77777777" w:rsidR="00171CAA" w:rsidRDefault="00000000">
      <w:pPr>
        <w:pStyle w:val="Bibliography"/>
      </w:pPr>
      <w:bookmarkStart w:id="521" w:name="ref-kiessling2001"/>
      <w:bookmarkEnd w:id="520"/>
      <w:r>
        <w:t>Kiessling, W.: Paleoclimatic significance of phanerozoic reefs, Geology, 29, 751–754, 2001.</w:t>
      </w:r>
    </w:p>
    <w:p w14:paraId="6A1FE1AC" w14:textId="77777777" w:rsidR="00171CAA" w:rsidRDefault="00000000">
      <w:pPr>
        <w:pStyle w:val="Bibliography"/>
      </w:pPr>
      <w:bookmarkStart w:id="522" w:name="ref-kleypas1999"/>
      <w:bookmarkEnd w:id="521"/>
      <w:r>
        <w:t>Kleypas, J. A., McManus, J. W., and Meñez, L. A.: Environmental limits to coral reef development: Where do we draw the line?, American zoologist, 39, 146–159, 1999.</w:t>
      </w:r>
    </w:p>
    <w:p w14:paraId="64217CDE" w14:textId="77777777" w:rsidR="00171CAA" w:rsidRDefault="00000000">
      <w:pPr>
        <w:pStyle w:val="Bibliography"/>
        <w:rPr>
          <w:ins w:id="523" w:author="Author" w:date="2023-09-23T14:34:00Z"/>
        </w:rPr>
      </w:pPr>
      <w:bookmarkStart w:id="524" w:name="ref-Lunt2021"/>
      <w:bookmarkEnd w:id="522"/>
      <w:ins w:id="525" w:author="Author" w:date="2023-09-23T14:34:00Z">
        <w:r>
          <w:t xml:space="preserve">Lunt, D. J., Bragg, F., Chan, W.-L., Hutchinson, D. K., </w:t>
        </w:r>
        <w:proofErr w:type="spellStart"/>
        <w:r>
          <w:t>Ladant</w:t>
        </w:r>
        <w:proofErr w:type="spellEnd"/>
        <w:r>
          <w:t xml:space="preserve">, J.-B., Morozova, P., </w:t>
        </w:r>
        <w:proofErr w:type="spellStart"/>
        <w:r>
          <w:t>Niezgodzki</w:t>
        </w:r>
        <w:proofErr w:type="spellEnd"/>
        <w:r>
          <w:t xml:space="preserve">, I., </w:t>
        </w:r>
        <w:proofErr w:type="spellStart"/>
        <w:r>
          <w:t>Steinig</w:t>
        </w:r>
        <w:proofErr w:type="spellEnd"/>
        <w:r>
          <w:t xml:space="preserve">, S., Zhang, Z., Zhu, J., et al.: </w:t>
        </w:r>
        <w:proofErr w:type="spellStart"/>
        <w:r>
          <w:t>DeepMIP</w:t>
        </w:r>
        <w:proofErr w:type="spellEnd"/>
        <w:r>
          <w:t xml:space="preserve">: Model intercomparison of early </w:t>
        </w:r>
        <w:proofErr w:type="spellStart"/>
        <w:r>
          <w:t>eocene</w:t>
        </w:r>
        <w:proofErr w:type="spellEnd"/>
        <w:r>
          <w:t xml:space="preserve"> climatic optimum (EECO) large-scale climate features and comparison with proxy data, Climate of the Past, 17, 203–227, 2021.</w:t>
        </w:r>
      </w:ins>
    </w:p>
    <w:p w14:paraId="73C03460" w14:textId="77777777" w:rsidR="00171CAA" w:rsidRDefault="00000000">
      <w:pPr>
        <w:pStyle w:val="Bibliography"/>
      </w:pPr>
      <w:bookmarkStart w:id="526" w:name="ref-Markwick2007"/>
      <w:bookmarkEnd w:id="524"/>
      <w:r>
        <w:t>Markwick, P.: The palaeogeographic and palaeoclimatic significance of climate, Deep-time perspectives on climate change: Marrying the signal from computer models and biological proxies, 251, 2007.</w:t>
      </w:r>
    </w:p>
    <w:p w14:paraId="2FA63E03" w14:textId="77777777" w:rsidR="00171CAA" w:rsidRDefault="00000000">
      <w:pPr>
        <w:pStyle w:val="Bibliography"/>
      </w:pPr>
      <w:bookmarkStart w:id="527" w:name="ref-Markwick1994"/>
      <w:bookmarkEnd w:id="526"/>
      <w:r>
        <w:t>Markwick, P. J.: "Equability," continentality, and tertiary "climate": The crocodilian perspective, Geology, 22, 613–616, 1994.</w:t>
      </w:r>
    </w:p>
    <w:p w14:paraId="17A5CBBD" w14:textId="77777777" w:rsidR="00171CAA" w:rsidRDefault="00000000">
      <w:pPr>
        <w:pStyle w:val="Bibliography"/>
        <w:rPr>
          <w:ins w:id="528" w:author="Author" w:date="2023-09-23T14:34:00Z"/>
        </w:rPr>
      </w:pPr>
      <w:bookmarkStart w:id="529" w:name="ref-Mcelreath2018"/>
      <w:bookmarkEnd w:id="527"/>
      <w:ins w:id="530" w:author="Author" w:date="2023-09-23T14:34:00Z">
        <w:r>
          <w:t xml:space="preserve">McElreath, R.: Statistical rethinking: A </w:t>
        </w:r>
        <w:proofErr w:type="spellStart"/>
        <w:r>
          <w:t>bayesian</w:t>
        </w:r>
        <w:proofErr w:type="spellEnd"/>
        <w:r>
          <w:t xml:space="preserve"> course with examples in r and stan, Chapman; Hall/CRC, 2018.</w:t>
        </w:r>
      </w:ins>
    </w:p>
    <w:p w14:paraId="4E85D28C" w14:textId="77777777" w:rsidR="00171CAA" w:rsidRDefault="00000000">
      <w:pPr>
        <w:pStyle w:val="Bibliography"/>
      </w:pPr>
      <w:bookmarkStart w:id="531" w:name="ref-merdith2021"/>
      <w:bookmarkEnd w:id="529"/>
      <w:r>
        <w:t>Merdith, A. S., Williams, S. E., Collins, A. S., Tetley, M. G., Mulder, J. A., Blades, M. L., Young, A., Armistead, S. E., Cannon, J., Zahirovic, S., et al.: Extending full-plate tectonic models into deep time: Linking the neoproterozoic and the phanerozoic, Earth-Science Reviews, 214, 103477, 2021.</w:t>
      </w:r>
    </w:p>
    <w:p w14:paraId="7EEB2A3C" w14:textId="77777777" w:rsidR="00171CAA" w:rsidRDefault="00000000">
      <w:pPr>
        <w:pStyle w:val="Bibliography"/>
      </w:pPr>
      <w:bookmarkStart w:id="532" w:name="ref-Muir2015"/>
      <w:bookmarkEnd w:id="531"/>
      <w:r>
        <w:t>Muir, P. R., Wallace, C. C., Done, T., and Aguirre, J. D.: Limited scope for latitudinal extension of reef corals, Science, 348, 1135–1138, 2015.</w:t>
      </w:r>
    </w:p>
    <w:p w14:paraId="1EC036C9" w14:textId="77777777" w:rsidR="00171CAA" w:rsidRDefault="00000000">
      <w:pPr>
        <w:pStyle w:val="Bibliography"/>
      </w:pPr>
      <w:bookmarkStart w:id="533" w:name="ref-Peppe2011"/>
      <w:bookmarkEnd w:id="532"/>
      <w:r>
        <w:lastRenderedPageBreak/>
        <w:t>Peppe, D. J., Royer, D. L., Cariglino, B., Oliver, S. Y., Newman, S., Leight, E., Enikolopov, G., Fernandez-Burgos, M., Herrera, F., Adams, J. M., et al.: Sensitivity of leaf size and shape to climate: Global patterns and paleoclimatic applications, New phytologist, 190, 724–739, 2011.</w:t>
      </w:r>
    </w:p>
    <w:p w14:paraId="4F028194" w14:textId="77777777" w:rsidR="00171CAA" w:rsidRDefault="00000000">
      <w:pPr>
        <w:pStyle w:val="Bibliography"/>
      </w:pPr>
      <w:bookmarkStart w:id="534" w:name="ref-Popescu2021"/>
      <w:bookmarkEnd w:id="533"/>
      <w:r>
        <w:t xml:space="preserve">Popescu, S.-M., Suc, J.-P., Fauquette, S., Bessedik, M., Jiménez-Moreno, G., Robin, C., and Labrousse, L.: Mangrove distribution and diversity during three Cenozoic thermal maxima in the Northern Hemisphere (pollen records from the Arctic regions), Journal of Biogeography, 48, 2771–2784, </w:t>
      </w:r>
      <w:hyperlink r:id="rId26">
        <w:r>
          <w:rPr>
            <w:rStyle w:val="Hyperlink"/>
          </w:rPr>
          <w:t>https://doi.org/10.1111/jbi.14238</w:t>
        </w:r>
      </w:hyperlink>
      <w:r>
        <w:t>, 2021.</w:t>
      </w:r>
    </w:p>
    <w:p w14:paraId="2E31EC53" w14:textId="77777777" w:rsidR="00171CAA" w:rsidRDefault="00000000">
      <w:pPr>
        <w:pStyle w:val="Bibliography"/>
      </w:pPr>
      <w:bookmarkStart w:id="535" w:name="ref-Pross2012"/>
      <w:bookmarkEnd w:id="534"/>
      <w:r>
        <w:t xml:space="preserve">Pross, J., Contreras, L., Bijl, P. K., Greenwood, D. R., Bohaty, S. M., Schouten, S., Bendle, J. A., Röhl, U., Tauxe, L., Raine, J. I., Huck, C. E., van de Flierdt, T., Jamieson, S. S. R., Stickley, C. E., van de Schootbrugge, B., Escutia, C., and Brinkhuis, H.: Persistent near-tropical warmth on the Antarctic continent during the early Eocene epoch, Nature, 488, 73–77, </w:t>
      </w:r>
      <w:hyperlink r:id="rId27">
        <w:r>
          <w:rPr>
            <w:rStyle w:val="Hyperlink"/>
          </w:rPr>
          <w:t>https://doi.org/10.1038/nature11300</w:t>
        </w:r>
      </w:hyperlink>
      <w:r>
        <w:t>, 2012.</w:t>
      </w:r>
    </w:p>
    <w:p w14:paraId="4C43F2A9" w14:textId="77777777" w:rsidR="00171CAA" w:rsidRDefault="00000000">
      <w:pPr>
        <w:pStyle w:val="Bibliography"/>
      </w:pPr>
      <w:bookmarkStart w:id="536" w:name="ref-Quisthoudt2012"/>
      <w:bookmarkEnd w:id="535"/>
      <w:r>
        <w:t xml:space="preserve">Quisthoudt, K., Schmitz, N., Randin, C. F., Dahdouh-Guebas, F., Robert, E. M. R., and Koedam, N.: Temperature variation among mangrove latitudinal range limits worldwide, Trees, 26, 1919–1931, </w:t>
      </w:r>
      <w:hyperlink r:id="rId28">
        <w:r>
          <w:rPr>
            <w:rStyle w:val="Hyperlink"/>
          </w:rPr>
          <w:t>https://doi.org/10.1007/s00468-012-0760-1</w:t>
        </w:r>
      </w:hyperlink>
      <w:r>
        <w:t>, 2012.</w:t>
      </w:r>
    </w:p>
    <w:p w14:paraId="65C1144F" w14:textId="77777777" w:rsidR="00171CAA" w:rsidRDefault="00000000">
      <w:pPr>
        <w:pStyle w:val="Bibliography"/>
        <w:rPr>
          <w:ins w:id="537" w:author="Author" w:date="2023-09-23T14:34:00Z"/>
        </w:rPr>
      </w:pPr>
      <w:bookmarkStart w:id="538" w:name="ref-Rahmstorf2002"/>
      <w:bookmarkEnd w:id="536"/>
      <w:proofErr w:type="spellStart"/>
      <w:ins w:id="539" w:author="Author" w:date="2023-09-23T14:34:00Z">
        <w:r>
          <w:t>Rahmstorf</w:t>
        </w:r>
        <w:proofErr w:type="spellEnd"/>
        <w:r>
          <w:t>, S.: Ocean circulation and climate during the past 120,000 years, Nature, 419, 207–214, 2002.</w:t>
        </w:r>
      </w:ins>
    </w:p>
    <w:p w14:paraId="3B350F83" w14:textId="77777777" w:rsidR="00171CAA" w:rsidRDefault="00000000">
      <w:pPr>
        <w:pStyle w:val="Bibliography"/>
      </w:pPr>
      <w:bookmarkStart w:id="540" w:name="ref-Rasmussen2004"/>
      <w:bookmarkEnd w:id="538"/>
      <w:r>
        <w:t>Rasmussen, C. E. and Williams, C. K.: Gaussian processes in machine learning, Lecture notes in computer science, 3176, 63–71, 2004.</w:t>
      </w:r>
    </w:p>
    <w:p w14:paraId="7DA0F53E" w14:textId="77777777" w:rsidR="00171CAA" w:rsidRDefault="00000000">
      <w:pPr>
        <w:pStyle w:val="Bibliography"/>
      </w:pPr>
      <w:bookmarkStart w:id="541" w:name="ref-Reynolds1994"/>
      <w:bookmarkEnd w:id="540"/>
      <w:r>
        <w:t>Reynolds, R. W. and Smith, T. M.: Improved global sea surface temperature analyses using optimum interpolation, Journal of climate, 7, 929–948, 1994.</w:t>
      </w:r>
    </w:p>
    <w:p w14:paraId="22ED57DE" w14:textId="77777777" w:rsidR="00171CAA" w:rsidRDefault="00000000">
      <w:pPr>
        <w:pStyle w:val="Bibliography"/>
      </w:pPr>
      <w:bookmarkStart w:id="542" w:name="ref-Royer2012"/>
      <w:bookmarkEnd w:id="541"/>
      <w:r>
        <w:t>Royer, D. L.: Climate reconstruction from leaf size and shape: New developments and challenges, The Paleontological Society Papers, 18, 195–212, 2012.</w:t>
      </w:r>
    </w:p>
    <w:p w14:paraId="06509B5F" w14:textId="77777777" w:rsidR="00171CAA" w:rsidRDefault="00000000">
      <w:pPr>
        <w:pStyle w:val="Bibliography"/>
      </w:pPr>
      <w:bookmarkStart w:id="543" w:name="ref-Royer2004"/>
      <w:bookmarkEnd w:id="542"/>
      <w:r>
        <w:t>Royer, D. L., Berner, R. A., Montañez, I. P., Tabor, N. J., Beerling, D. J., et al.: Co~ 2 as a primary driver of phanerozoic climate, GSA today, 14, 4–10, 2004.</w:t>
      </w:r>
    </w:p>
    <w:p w14:paraId="5D653612" w14:textId="77777777" w:rsidR="00171CAA" w:rsidRDefault="00000000">
      <w:pPr>
        <w:pStyle w:val="Bibliography"/>
      </w:pPr>
      <w:bookmarkStart w:id="544" w:name="ref-Salonen2019"/>
      <w:bookmarkEnd w:id="543"/>
      <w:r>
        <w:t>Salonen, J. S., Korpela, M., Williams, J. W., and Luoto, M.: Machine-learning based reconstructions of primary and secondary climate variables from north american and european fossil pollen data, Scientific reports, 9, 15805, 2019.</w:t>
      </w:r>
    </w:p>
    <w:p w14:paraId="0ED830FA" w14:textId="77777777" w:rsidR="00171CAA" w:rsidRDefault="00000000">
      <w:pPr>
        <w:pStyle w:val="Bibliography"/>
      </w:pPr>
      <w:bookmarkStart w:id="545" w:name="ref-Schrag1999"/>
      <w:bookmarkEnd w:id="544"/>
      <w:r>
        <w:t>Schrag, D. P.: Effects of diagenesis on the isotopic record of late paleogene tropical sea surface temperatures, Chemical Geology, 161, 215–224, 1999.</w:t>
      </w:r>
    </w:p>
    <w:p w14:paraId="16DB9188" w14:textId="77777777" w:rsidR="00171CAA" w:rsidRDefault="00000000">
      <w:pPr>
        <w:pStyle w:val="Bibliography"/>
        <w:rPr>
          <w:ins w:id="546" w:author="Author" w:date="2023-09-23T14:34:00Z"/>
        </w:rPr>
      </w:pPr>
      <w:bookmarkStart w:id="547" w:name="ref-Schwartz2008"/>
      <w:bookmarkEnd w:id="545"/>
      <w:ins w:id="548" w:author="Author" w:date="2023-09-23T14:34:00Z">
        <w:r>
          <w:t>Schwartz, S. E.: Uncertainty in climate sensitivity: Causes, consequences, challenges, Energy &amp; environmental science, 1, 430–453, 2008.</w:t>
        </w:r>
      </w:ins>
    </w:p>
    <w:p w14:paraId="006AD66B" w14:textId="77777777" w:rsidR="00171CAA" w:rsidRDefault="00000000">
      <w:pPr>
        <w:pStyle w:val="Bibliography"/>
      </w:pPr>
      <w:bookmarkStart w:id="549" w:name="ref-Scotese2021"/>
      <w:bookmarkEnd w:id="547"/>
      <w:r>
        <w:t xml:space="preserve">Scotese, C. R., Song, H., Mills, B. J. W., and van der Meer, D. G.: Phanerozoic paleotemperatures: The earth’s changing climate during the last 540 million years, Earth-Science Reviews, 215, 103503, </w:t>
      </w:r>
      <w:hyperlink r:id="rId29">
        <w:r>
          <w:rPr>
            <w:rStyle w:val="Hyperlink"/>
          </w:rPr>
          <w:t>https://doi.org/10.1016/j.earscirev.2021.103503</w:t>
        </w:r>
      </w:hyperlink>
      <w:r>
        <w:t>, 2021.</w:t>
      </w:r>
    </w:p>
    <w:p w14:paraId="1DB06957" w14:textId="77777777" w:rsidR="00171CAA" w:rsidRDefault="00000000">
      <w:pPr>
        <w:pStyle w:val="Bibliography"/>
      </w:pPr>
      <w:bookmarkStart w:id="550" w:name="ref-Sloan1990"/>
      <w:bookmarkEnd w:id="549"/>
      <w:r>
        <w:t>Sloan, L. C. and Barron, E. J.: " equable" climates during earth history?, Geology, 18, 489–492, 1990.</w:t>
      </w:r>
    </w:p>
    <w:p w14:paraId="13C5F75D" w14:textId="77777777" w:rsidR="00171CAA" w:rsidRDefault="00000000">
      <w:pPr>
        <w:pStyle w:val="Bibliography"/>
      </w:pPr>
      <w:bookmarkStart w:id="551" w:name="ref-song2019"/>
      <w:bookmarkEnd w:id="550"/>
      <w:r>
        <w:t xml:space="preserve">Song, H., Wignall, P. B., Song, H., Dai, X., and Chu, D.: Seawater Temperature and Dissolved Oxygen over the Past 500 Million Years, Journal of Earth Science, 30, 236–243, </w:t>
      </w:r>
      <w:hyperlink r:id="rId30">
        <w:r>
          <w:rPr>
            <w:rStyle w:val="Hyperlink"/>
          </w:rPr>
          <w:t>https://doi.org/10.1007/s12583-018-1002-2</w:t>
        </w:r>
      </w:hyperlink>
      <w:r>
        <w:t>, 2019.</w:t>
      </w:r>
    </w:p>
    <w:p w14:paraId="2CAF7813" w14:textId="77777777" w:rsidR="00171CAA" w:rsidRDefault="00000000">
      <w:pPr>
        <w:pStyle w:val="Bibliography"/>
      </w:pPr>
      <w:bookmarkStart w:id="552" w:name="ref-Suan2017"/>
      <w:bookmarkEnd w:id="551"/>
      <w:r>
        <w:lastRenderedPageBreak/>
        <w:t xml:space="preserve">Suan, G., Popescu, S.-M., Suc, J.-P., Schnyder, J., Fauquette, S., Baudin, F., Yoon, D., Piepjohn, K., Sobolev, N. N., and Labrousse, L.: Subtropical climate conditions and mangrove growth in Arctic Siberia during the early Eocene, Geology, 45, 539–542, </w:t>
      </w:r>
      <w:hyperlink r:id="rId31">
        <w:r>
          <w:rPr>
            <w:rStyle w:val="Hyperlink"/>
          </w:rPr>
          <w:t>https://doi.org/10.1130/G38547.1</w:t>
        </w:r>
      </w:hyperlink>
      <w:r>
        <w:t>, 2017.</w:t>
      </w:r>
    </w:p>
    <w:p w14:paraId="629E4575" w14:textId="77777777" w:rsidR="00171CAA" w:rsidRDefault="00000000">
      <w:pPr>
        <w:pStyle w:val="Bibliography"/>
      </w:pPr>
      <w:bookmarkStart w:id="553" w:name="ref-Taylor2004"/>
      <w:bookmarkEnd w:id="552"/>
      <w:r>
        <w:t xml:space="preserve">Taylor, S. P., Haywood, A. M., Valdes, P. J., and Sellwood, B. W.: An evaluation of two spatial interpolation techniques in global sea-surface temperature reconstructions: Last Glacial Maximum and Pliocene case studies, Quaternary Science Reviews, 23, 1041–1051, </w:t>
      </w:r>
      <w:hyperlink r:id="rId32">
        <w:r>
          <w:rPr>
            <w:rStyle w:val="Hyperlink"/>
          </w:rPr>
          <w:t>https://doi.org/10.1016/j.quascirev.2003.12.003</w:t>
        </w:r>
      </w:hyperlink>
      <w:r>
        <w:t>, 2004.</w:t>
      </w:r>
    </w:p>
    <w:p w14:paraId="6CDB85CF" w14:textId="77777777" w:rsidR="00171CAA" w:rsidRDefault="00000000">
      <w:pPr>
        <w:pStyle w:val="Bibliography"/>
      </w:pPr>
      <w:bookmarkStart w:id="554" w:name="ref-Tierney2017"/>
      <w:bookmarkEnd w:id="553"/>
      <w:r>
        <w:t>Tierney, J. E., Sinninghe Damsté, J. S., Pancost, R. D., Sluijs, A., and Zachos, J. C.: Eocene temperature gradients, Nature Geoscience, 10, 538–539, 2017.</w:t>
      </w:r>
    </w:p>
    <w:p w14:paraId="3CA958BA" w14:textId="77777777" w:rsidR="00171CAA" w:rsidRDefault="00000000">
      <w:pPr>
        <w:pStyle w:val="Bibliography"/>
      </w:pPr>
      <w:bookmarkStart w:id="555" w:name="ref-Tierney2020"/>
      <w:bookmarkEnd w:id="554"/>
      <w:r>
        <w:t>Tierney, J. E., Poulsen, C. J., Montañez, I. P., Bhattacharya, T., Feng, R., Ford, H. L., Hönisch, B., Inglis, G. N., Petersen, S. V., Sagoo, N., et al.: Past climates inform our future, Science, 370, eaay3701, 2020.</w:t>
      </w:r>
    </w:p>
    <w:p w14:paraId="47BD9B3B" w14:textId="77777777" w:rsidR="00171CAA" w:rsidRDefault="00000000">
      <w:pPr>
        <w:pStyle w:val="Bibliography"/>
      </w:pPr>
      <w:bookmarkStart w:id="556" w:name="ref-Veizer2015"/>
      <w:bookmarkEnd w:id="555"/>
      <w:r>
        <w:t xml:space="preserve">Veizer, J. and Prokoph, A.: Temperatures and oxygen isotopic composition of Phanerozoic oceans, Earth-Science Reviews, 146, 92–104, </w:t>
      </w:r>
      <w:hyperlink r:id="rId33">
        <w:r>
          <w:rPr>
            <w:rStyle w:val="Hyperlink"/>
          </w:rPr>
          <w:t>https://doi.org/10.1016/j.earscirev.2015.03.008</w:t>
        </w:r>
      </w:hyperlink>
      <w:r>
        <w:t>, 2015.</w:t>
      </w:r>
    </w:p>
    <w:p w14:paraId="4FF90119" w14:textId="77777777" w:rsidR="00171CAA" w:rsidRDefault="00000000">
      <w:pPr>
        <w:pStyle w:val="Bibliography"/>
      </w:pPr>
      <w:bookmarkStart w:id="557" w:name="ref-Vickers2021"/>
      <w:bookmarkEnd w:id="556"/>
      <w:r>
        <w:t>Vickers, M. L., Bernasconi, S. M., Ullmann, C. V., Lode, S., Looser, N., Morales, L. G., Price, G. D., Wilby, P. R., Hougård, I. W., Hesselbo, S. P., et al.: Marine temperatures underestimated for past greenhouse climate, Scientific reports, 11, 1–9, 2021.</w:t>
      </w:r>
    </w:p>
    <w:p w14:paraId="1EABEDAE" w14:textId="77777777" w:rsidR="00171CAA" w:rsidRDefault="00000000">
      <w:pPr>
        <w:pStyle w:val="Bibliography"/>
        <w:rPr>
          <w:ins w:id="558" w:author="Author" w:date="2023-09-23T14:34:00Z"/>
        </w:rPr>
      </w:pPr>
      <w:bookmarkStart w:id="559" w:name="ref-Weitzel2019"/>
      <w:bookmarkEnd w:id="557"/>
      <w:ins w:id="560" w:author="Author" w:date="2023-09-23T14:34:00Z">
        <w:r>
          <w:t xml:space="preserve">Weitzel, N., </w:t>
        </w:r>
        <w:proofErr w:type="spellStart"/>
        <w:r>
          <w:t>Hense</w:t>
        </w:r>
        <w:proofErr w:type="spellEnd"/>
        <w:r>
          <w:t xml:space="preserve">, A., and </w:t>
        </w:r>
        <w:proofErr w:type="spellStart"/>
        <w:r>
          <w:t>Ohlwein</w:t>
        </w:r>
        <w:proofErr w:type="spellEnd"/>
        <w:r>
          <w:t xml:space="preserve">, C.: Combining a pollen and macrofossil synthesis with climate simulations for spatial reconstructions of </w:t>
        </w:r>
        <w:proofErr w:type="spellStart"/>
        <w:r>
          <w:t>european</w:t>
        </w:r>
        <w:proofErr w:type="spellEnd"/>
        <w:r>
          <w:t xml:space="preserve"> climate using </w:t>
        </w:r>
        <w:proofErr w:type="spellStart"/>
        <w:r>
          <w:t>bayesian</w:t>
        </w:r>
        <w:proofErr w:type="spellEnd"/>
        <w:r>
          <w:t xml:space="preserve"> filtering, Climate of the Past, 15, 1275–1301, 2019.</w:t>
        </w:r>
      </w:ins>
    </w:p>
    <w:p w14:paraId="44C9FEA2" w14:textId="77777777" w:rsidR="00171CAA" w:rsidRDefault="00000000">
      <w:pPr>
        <w:pStyle w:val="Bibliography"/>
      </w:pPr>
      <w:bookmarkStart w:id="561" w:name="ref-Westerhold2018"/>
      <w:bookmarkEnd w:id="559"/>
      <w:r>
        <w:t>Westerhold, T., Röhl, U., Donner, B., and Zachos, J. C.: Global extent of early eocene hyperthermal events: A new pacific benthic foraminiferal isotope record from shatsky rise (ODP site 1209), Paleoceanography and Paleoclimatology, 33, 626–642, 2018.</w:t>
      </w:r>
    </w:p>
    <w:p w14:paraId="143A5F33" w14:textId="77777777" w:rsidR="00171CAA" w:rsidRDefault="00000000">
      <w:pPr>
        <w:pStyle w:val="Bibliography"/>
      </w:pPr>
      <w:bookmarkStart w:id="562" w:name="ref-yamano2001"/>
      <w:bookmarkEnd w:id="561"/>
      <w:r>
        <w:t>Yamano, H., Hori, K., Yamauchi, M., Yamagawa, O., and Ohmura, A.: Highest-latitude coral reef at iki island, japan, Coral Reefs, 20, 9–12, 2001.</w:t>
      </w:r>
    </w:p>
    <w:p w14:paraId="1E62F2E8" w14:textId="77777777" w:rsidR="00171CAA" w:rsidRDefault="00000000">
      <w:pPr>
        <w:pStyle w:val="Bibliography"/>
        <w:rPr>
          <w:ins w:id="563" w:author="Author" w:date="2023-09-23T14:34:00Z"/>
        </w:rPr>
      </w:pPr>
      <w:bookmarkStart w:id="564" w:name="ref-Yang2022"/>
      <w:bookmarkEnd w:id="562"/>
      <w:ins w:id="565" w:author="Author" w:date="2023-09-23T14:34:00Z">
        <w:r>
          <w:t xml:space="preserve">Yang, D. and Bowen, G. J.: Integrating plant wax abundance and isotopes for paleo-vegetation and paleoclimate reconstructions: A multi-source mixing model using a </w:t>
        </w:r>
        <w:proofErr w:type="spellStart"/>
        <w:r>
          <w:t>bayesian</w:t>
        </w:r>
        <w:proofErr w:type="spellEnd"/>
        <w:r>
          <w:t xml:space="preserve"> framework, Climate of the Past, 18, 2181–2210, 2022.</w:t>
        </w:r>
      </w:ins>
    </w:p>
    <w:p w14:paraId="550D7DC7" w14:textId="77777777" w:rsidR="00171CAA" w:rsidRDefault="00000000">
      <w:pPr>
        <w:pStyle w:val="Bibliography"/>
      </w:pPr>
      <w:bookmarkStart w:id="566" w:name="ref-Zamagni2012"/>
      <w:bookmarkEnd w:id="564"/>
      <w:r>
        <w:t>Zamagni, J., Mutti, M., and Košir, A.: The evolution of mid paleocene-early eocene coral communities: How to survive during rapid global warming, Palaeogeography, palaeoclimatology, palaeoecology, 317, 48–65, 2012.</w:t>
      </w:r>
    </w:p>
    <w:p w14:paraId="019F30C9" w14:textId="77777777" w:rsidR="00171CAA" w:rsidRDefault="00000000">
      <w:pPr>
        <w:pStyle w:val="Bibliography"/>
      </w:pPr>
      <w:bookmarkStart w:id="567" w:name="ref-Zhang2019"/>
      <w:bookmarkEnd w:id="566"/>
      <w:r>
        <w:t xml:space="preserve">Zhang, L., Hay, W. W., Wang, C., and Gu, X.: The evolution of latitudinal temperature gradients from the latest Cretaceous through the Present, Earth-Science Reviews, 189, 147–158, </w:t>
      </w:r>
      <w:hyperlink r:id="rId34">
        <w:r>
          <w:rPr>
            <w:rStyle w:val="Hyperlink"/>
          </w:rPr>
          <w:t>https://doi.org/10.1016/j.earscirev.2019.01.025</w:t>
        </w:r>
      </w:hyperlink>
      <w:r>
        <w:t>, 2019.</w:t>
      </w:r>
    </w:p>
    <w:p w14:paraId="531F3B4D" w14:textId="77777777" w:rsidR="00171CAA" w:rsidRDefault="00000000">
      <w:pPr>
        <w:pStyle w:val="Bibliography"/>
      </w:pPr>
      <w:bookmarkStart w:id="568" w:name="ref-Zhu2019"/>
      <w:bookmarkEnd w:id="567"/>
      <w:r>
        <w:t>Zhu, J., Poulsen, C. J., and Tierney, J. E.: Simulation of eocene extreme warmth and high climate sensitivity through cloud feedbacks, Science advances, 5, eaax1874, 2019.</w:t>
      </w:r>
    </w:p>
    <w:p w14:paraId="7032E039" w14:textId="77777777" w:rsidR="00171CAA" w:rsidRDefault="00000000">
      <w:pPr>
        <w:pStyle w:val="Bibliography"/>
      </w:pPr>
      <w:bookmarkStart w:id="569" w:name="ref-ziegler1984"/>
      <w:bookmarkEnd w:id="568"/>
      <w:r>
        <w:t>Ziegler, A., Hulver, M., Lottes, A., and Schmachtenberg, W.: Uniformitarianism and palaeoclimates: Inferences from the distribution of carbonate rocks, Geological journal. Special issue, 3–25, 1984.</w:t>
      </w:r>
      <w:bookmarkEnd w:id="481"/>
      <w:bookmarkEnd w:id="483"/>
      <w:bookmarkEnd w:id="569"/>
    </w:p>
    <w:sectPr w:rsidR="00171CAA" w:rsidSect="00B138AE">
      <w:headerReference w:type="default" r:id="rId35"/>
      <w:footerReference w:type="default" r:id="rId3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C0B38" w14:textId="77777777" w:rsidR="00122A8B" w:rsidRDefault="00122A8B">
      <w:pPr>
        <w:spacing w:after="0"/>
      </w:pPr>
      <w:r>
        <w:separator/>
      </w:r>
    </w:p>
  </w:endnote>
  <w:endnote w:type="continuationSeparator" w:id="0">
    <w:p w14:paraId="6441A129" w14:textId="77777777" w:rsidR="00122A8B" w:rsidRDefault="00122A8B">
      <w:pPr>
        <w:spacing w:after="0"/>
      </w:pPr>
      <w:r>
        <w:continuationSeparator/>
      </w:r>
    </w:p>
  </w:endnote>
  <w:endnote w:type="continuationNotice" w:id="1">
    <w:p w14:paraId="118E7A47" w14:textId="77777777" w:rsidR="00122A8B" w:rsidRDefault="00122A8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615660"/>
      <w:docPartObj>
        <w:docPartGallery w:val="Page Numbers (Bottom of Page)"/>
        <w:docPartUnique/>
      </w:docPartObj>
    </w:sdtPr>
    <w:sdtEndPr>
      <w:rPr>
        <w:noProof/>
      </w:rPr>
    </w:sdtEndPr>
    <w:sdtContent>
      <w:p w14:paraId="2AF3D59E" w14:textId="77777777" w:rsidR="00000000" w:rsidRDefault="00000000" w:rsidP="00E867B8">
        <w:pPr>
          <w:pStyle w:val="FootnoteText"/>
        </w:pPr>
        <w:ins w:id="570" w:author="Author" w:date="2023-09-23T14:34:00Z">
          <w:r>
            <w:fldChar w:fldCharType="begin"/>
          </w:r>
          <w:r>
            <w:instrText xml:space="preserve"> PAGE   \* MERGEFORMAT </w:instrText>
          </w:r>
          <w:r>
            <w:fldChar w:fldCharType="separate"/>
          </w:r>
          <w:r>
            <w:rPr>
              <w:noProof/>
            </w:rPr>
            <w:t>2</w:t>
          </w:r>
          <w:r>
            <w:rPr>
              <w:noProof/>
            </w:rPr>
            <w:fldChar w:fldCharType="end"/>
          </w:r>
        </w:ins>
      </w:p>
    </w:sdtContent>
  </w:sdt>
  <w:p w14:paraId="6756D4AE"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07547" w14:textId="77777777" w:rsidR="00122A8B" w:rsidRDefault="00122A8B">
      <w:r>
        <w:separator/>
      </w:r>
    </w:p>
  </w:footnote>
  <w:footnote w:type="continuationSeparator" w:id="0">
    <w:p w14:paraId="63627DAC" w14:textId="77777777" w:rsidR="00122A8B" w:rsidRDefault="00122A8B">
      <w:r>
        <w:continuationSeparator/>
      </w:r>
    </w:p>
  </w:footnote>
  <w:footnote w:type="continuationNotice" w:id="1">
    <w:p w14:paraId="39895845" w14:textId="77777777" w:rsidR="00122A8B" w:rsidRDefault="00122A8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3EA5" w14:textId="77777777" w:rsidR="00041BDB" w:rsidRDefault="00041B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21"/>
    <w:multiLevelType w:val="multilevel"/>
    <w:tmpl w:val="C05632E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360522127">
    <w:abstractNumId w:val="10"/>
  </w:num>
  <w:num w:numId="14" w16cid:durableId="7091081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CAA"/>
    <w:rsid w:val="00041BDB"/>
    <w:rsid w:val="000A1131"/>
    <w:rsid w:val="00122A8B"/>
    <w:rsid w:val="00171CAA"/>
    <w:rsid w:val="007C4822"/>
    <w:rsid w:val="00BC1E8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CE032"/>
  <w15:docId w15:val="{543F2C05-9086-4806-9349-61985F53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041BDB"/>
    <w:pPr>
      <w:spacing w:after="0"/>
      <w:jc w:val="right"/>
      <w:pPrChange w:id="0" w:author="Author" w:date="2023-09-23T14:34:00Z">
        <w:pPr/>
      </w:pPrChange>
    </w:pPr>
    <w:rPr>
      <w:color w:val="000000" w:themeColor="text1"/>
      <w:rPrChange w:id="0" w:author="Author" w:date="2023-09-23T14:34:00Z">
        <w:rPr>
          <w:rFonts w:eastAsiaTheme="minorHAnsi" w:cstheme="minorBidi"/>
          <w:sz w:val="16"/>
          <w:szCs w:val="24"/>
          <w:lang w:val="en-US" w:eastAsia="en-US" w:bidi="ar-SA"/>
        </w:rPr>
      </w:rPrChange>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paragraph" w:styleId="Header">
    <w:name w:val="header"/>
    <w:basedOn w:val="Normal"/>
    <w:link w:val="HeaderChar"/>
    <w:unhideWhenUsed/>
    <w:rsid w:val="00E867B8"/>
    <w:pPr>
      <w:tabs>
        <w:tab w:val="center" w:pos="4513"/>
        <w:tab w:val="right" w:pos="9026"/>
      </w:tabs>
      <w:spacing w:after="0"/>
    </w:pPr>
  </w:style>
  <w:style w:type="character" w:customStyle="1" w:styleId="HeaderChar">
    <w:name w:val="Header Char"/>
    <w:basedOn w:val="DefaultParagraphFont"/>
    <w:link w:val="Header"/>
    <w:rsid w:val="00E867B8"/>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73/pnas.1809600115" TargetMode="External"/><Relationship Id="rId26" Type="http://schemas.openxmlformats.org/officeDocument/2006/relationships/hyperlink" Target="https://doi.org/10.1111/jbi.14238" TargetMode="External"/><Relationship Id="rId21" Type="http://schemas.openxmlformats.org/officeDocument/2006/relationships/hyperlink" Target="https://doi.org/10.5194/cp-16-1953-2020" TargetMode="External"/><Relationship Id="rId34" Type="http://schemas.openxmlformats.org/officeDocument/2006/relationships/hyperlink" Target="https://doi.org/10.1016/j.earscirev.2019.01.02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i.org/10.1038/nature08399" TargetMode="External"/><Relationship Id="rId25" Type="http://schemas.openxmlformats.org/officeDocument/2006/relationships/hyperlink" Target="https://doi.org/10.1130/G32054.1" TargetMode="External"/><Relationship Id="rId33" Type="http://schemas.openxmlformats.org/officeDocument/2006/relationships/hyperlink" Target="https://doi.org/10.1016/j.earscirev.2015.03.008"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zenodo.org/record/7995969" TargetMode="External"/><Relationship Id="rId20" Type="http://schemas.openxmlformats.org/officeDocument/2006/relationships/hyperlink" Target="https://doi.org/10.1130/0091-7613(1995)023%3c1044:ECCALT%3e2.3.CO;2" TargetMode="External"/><Relationship Id="rId29" Type="http://schemas.openxmlformats.org/officeDocument/2006/relationships/hyperlink" Target="https://doi.org/10.1016/j.earscirev.2021.10350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29/2020GL089044" TargetMode="External"/><Relationship Id="rId32" Type="http://schemas.openxmlformats.org/officeDocument/2006/relationships/hyperlink" Target="https://doi.org/10.1016/j.quascirev.2003.12.003"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github.com/KEichenseer/PalaeoClimateGradient" TargetMode="External"/><Relationship Id="rId23" Type="http://schemas.openxmlformats.org/officeDocument/2006/relationships/hyperlink" Target="https://doi.org/10.31223/X5Z94Q" TargetMode="External"/><Relationship Id="rId28" Type="http://schemas.openxmlformats.org/officeDocument/2006/relationships/hyperlink" Target="https://doi.org/10.1007/s00468-012-0760-1" TargetMode="External"/><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doi.org/10.1016/j.envsoft.2021.105002" TargetMode="External"/><Relationship Id="rId31" Type="http://schemas.openxmlformats.org/officeDocument/2006/relationships/hyperlink" Target="https://doi.org/10.1130/G38547.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1130/G49132.1" TargetMode="External"/><Relationship Id="rId27" Type="http://schemas.openxmlformats.org/officeDocument/2006/relationships/hyperlink" Target="https://doi.org/10.1038/nature11300" TargetMode="External"/><Relationship Id="rId30" Type="http://schemas.openxmlformats.org/officeDocument/2006/relationships/hyperlink" Target="https://doi.org/10.1007/s12583-018-1002-2" TargetMode="External"/><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28</Pages>
  <Words>10098</Words>
  <Characters>57564</Characters>
  <Application>Microsoft Office Word</Application>
  <DocSecurity>0</DocSecurity>
  <Lines>479</Lines>
  <Paragraphs>135</Paragraphs>
  <ScaleCrop>false</ScaleCrop>
  <Company/>
  <LinksUpToDate>false</LinksUpToDate>
  <CharactersWithSpaces>67527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multi-proxy reconstruction of early Eocene latitudinal temperature gradients</dc:title>
  <dc:creator>Kilian Eichenseer1 and Lewis A. Jones2;1Department of Earth Sciences, Durham University, South Road, DH1 3LE, Durham, United Kingdom;2Centro de Investigación Mariña, Grupo de Ecoloxía Animal, Departamento de Ecoloxía e Bioloxía Animal, Universidade de Vigo, 36310 Vigo, Spain.;—;Corresponding author: kilian.eichenseer@durham.ac.uk</dc:creator>
  <cp:keywords/>
  <cp:lastModifiedBy>EICHENSEER, KILIAN</cp:lastModifiedBy>
  <cp:revision>1</cp:revision>
  <dcterms:created xsi:type="dcterms:W3CDTF">2023-09-23T11:43:00Z</dcterms:created>
  <dcterms:modified xsi:type="dcterms:W3CDTF">2023-09-23T13:35:00Z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climate-of-the-past.csl</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