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Centro de Investigación Mariña, Grupo de Ecoloxía Animal, Departamento de Ecoloxía e Bioloxía Animal, Universidade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4A73A2FC" w:rsidR="00171CAA" w:rsidRDefault="00000000">
      <w:pPr>
        <w:pStyle w:val="Abstract"/>
      </w:pPr>
      <w:del w:id="1" w:author="Author" w:date="2023-09-23T14:34:00Z">
        <w:r>
          <w:delText xml:space="preserve"> ¶ </w:delText>
        </w:r>
      </w:del>
      <w:ins w:id="2" w:author="Author" w:date="2023-09-23T14:34:00Z">
        <w:r>
          <w:br/>
        </w:r>
      </w:ins>
      <w:r>
        <w:t>Abstract</w:t>
      </w:r>
    </w:p>
    <w:p w14:paraId="37511A0C" w14:textId="558E5859" w:rsidR="00171CAA" w:rsidRDefault="00000000">
      <w:pPr>
        <w:pStyle w:val="FirstParagraph"/>
      </w:pPr>
      <w:r>
        <w:t xml:space="preserve">Accurately reconstructing large-scale </w:t>
      </w:r>
      <w:del w:id="3" w:author="Author" w:date="2023-09-23T14:34:00Z">
        <w:r>
          <w:delText>palaeoclimate</w:delText>
        </w:r>
      </w:del>
      <w:proofErr w:type="spellStart"/>
      <w:ins w:id="4" w:author="Author" w:date="2023-09-23T14:34:00Z">
        <w:r>
          <w:t>palaeoclimatic</w:t>
        </w:r>
      </w:ins>
      <w:proofErr w:type="spellEnd"/>
      <w:r>
        <w:t xml:space="preserve"> patterns from sparse local records is critical for understanding the evolution of Earth’s climate. Particular challenges arise from the patchiness, uneven spatial distribution, and disparate nature of palaeoclimatic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w:t>
      </w:r>
      <w:del w:id="5" w:author="Author" w:date="2023-09-23T14:34:00Z">
        <w:r>
          <w:delText>substantially reduce uncertainty in palaeoclimate</w:delText>
        </w:r>
      </w:del>
      <w:ins w:id="6" w:author="Author" w:date="2023-09-23T14:34:00Z">
        <w:r>
          <w:t xml:space="preserve">enhance quantitative </w:t>
        </w:r>
        <w:proofErr w:type="spellStart"/>
        <w:r>
          <w:t>palaeoclimatic</w:t>
        </w:r>
      </w:ins>
      <w:proofErr w:type="spellEnd"/>
      <w:r>
        <w:t xml:space="preserve"> reconstructions, </w:t>
      </w:r>
      <w:del w:id="7" w:author="Author" w:date="2023-09-23T14:34:00Z">
        <w:r>
          <w:delText>allowing for unbiased</w:delText>
        </w:r>
      </w:del>
      <w:ins w:id="8" w:author="Author" w:date="2023-09-23T14:34:00Z">
        <w:r>
          <w:t>improving</w:t>
        </w:r>
      </w:ins>
      <w:r>
        <w:t xml:space="preserve"> temperature estimates from </w:t>
      </w:r>
      <w:del w:id="9" w:author="Author" w:date="2023-09-23T14:34:00Z">
        <w:r>
          <w:delText>sparse data</w:delText>
        </w:r>
      </w:del>
      <w:ins w:id="10" w:author="Author" w:date="2023-09-23T14:34:00Z">
        <w:r>
          <w:t>datasets with limited spatial sampling</w:t>
        </w:r>
      </w:ins>
      <w:r>
        <w:t>.</w:t>
      </w:r>
    </w:p>
    <w:p w14:paraId="3D6106E4" w14:textId="77777777" w:rsidR="00171CAA" w:rsidRDefault="00000000">
      <w:pPr>
        <w:pStyle w:val="Heading1"/>
      </w:pPr>
      <w:bookmarkStart w:id="11" w:name="keywords"/>
      <w:r>
        <w:t>Keywords</w:t>
      </w:r>
    </w:p>
    <w:p w14:paraId="4E522C13" w14:textId="50E03A4E" w:rsidR="00171CAA" w:rsidRDefault="00000000">
      <w:pPr>
        <w:pStyle w:val="FirstParagraph"/>
      </w:pPr>
      <w:r>
        <w:t xml:space="preserve">Palaeoclimate, latitudinal temperature gradients, temperature proxies, Eocene, </w:t>
      </w:r>
      <w:del w:id="12" w:author="Author" w:date="2023-09-23T14:34:00Z">
        <w:r>
          <w:delText>spatial</w:delText>
        </w:r>
      </w:del>
      <w:ins w:id="13" w:author="Author" w:date="2023-09-23T14:34:00Z">
        <w:r>
          <w:t>sampling</w:t>
        </w:r>
      </w:ins>
      <w:r>
        <w:t xml:space="preserve"> bias, Bayesian</w:t>
      </w:r>
    </w:p>
    <w:p w14:paraId="4171A72D" w14:textId="77777777" w:rsidR="00171CAA" w:rsidRDefault="00000000">
      <w:pPr>
        <w:pStyle w:val="Heading1"/>
      </w:pPr>
      <w:bookmarkStart w:id="14" w:name="introduction"/>
      <w:bookmarkEnd w:id="11"/>
      <w:r>
        <w:t>Introduction</w:t>
      </w:r>
    </w:p>
    <w:p w14:paraId="40272DC2" w14:textId="66E0ACF6" w:rsidR="00171CAA" w:rsidRDefault="00000000">
      <w:pPr>
        <w:pStyle w:val="FirstParagraph"/>
      </w:pPr>
      <w:r>
        <w:t xml:space="preserve">Understanding the long-term evolution of Earth’s climate system and </w:t>
      </w:r>
      <w:proofErr w:type="spellStart"/>
      <w:r>
        <w:t>contextualising</w:t>
      </w:r>
      <w:proofErr w:type="spellEnd"/>
      <w:r>
        <w:t xml:space="preserve"> </w:t>
      </w:r>
      <w:del w:id="15" w:author="Author" w:date="2023-09-23T14:34:00Z">
        <w:r>
          <w:delText>current</w:delText>
        </w:r>
      </w:del>
      <w:ins w:id="16" w:author="Author" w:date="2023-09-23T14:34:00Z">
        <w:r>
          <w:t>contemporary</w:t>
        </w:r>
      </w:ins>
      <w:r>
        <w:t xml:space="preserve"> global warming relies on accurate reconstructions of past climates (Royer et al., 2004; Burke et al., 2018; Tierney et al., 2020). Recent advances in the synthesis of </w:t>
      </w:r>
      <w:del w:id="17" w:author="Author" w:date="2023-09-23T14:34:00Z">
        <w:r>
          <w:delText>palaeoclimate</w:delText>
        </w:r>
      </w:del>
      <w:proofErr w:type="spellStart"/>
      <w:ins w:id="18" w:author="Author" w:date="2023-09-23T14:34:00Z">
        <w:r>
          <w:t>palaeoclimatic</w:t>
        </w:r>
      </w:ins>
      <w:proofErr w:type="spellEnd"/>
      <w:r>
        <w:t xml:space="preserve"> data (e.g. Veizer and Prokoph,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7AD459EB" w:rsidR="00171CAA" w:rsidRDefault="00000000">
      <w:pPr>
        <w:pStyle w:val="BodyText"/>
      </w:pPr>
      <w:del w:id="19" w:author="Author" w:date="2023-09-23T14:34:00Z">
        <w:r>
          <w:delText>Whilst</w:delText>
        </w:r>
      </w:del>
      <w:ins w:id="20" w:author="Author" w:date="2023-09-23T14:34:00Z">
        <w:r>
          <w:t>Acknowledging the assumptions and limitations inherent in</w:t>
        </w:r>
      </w:ins>
      <w:r>
        <w:t xml:space="preserve"> geochemical </w:t>
      </w:r>
      <w:ins w:id="21" w:author="Author" w:date="2023-09-23T14:34:00Z">
        <w:r>
          <w:t>temperature proxies, such as experimentally derived calibrations, influences from seasonality, dissolution effects and differential preservation (</w:t>
        </w:r>
        <w:proofErr w:type="gramStart"/>
        <w:r>
          <w:t>e.g.</w:t>
        </w:r>
        <w:proofErr w:type="gramEnd"/>
        <w:r>
          <w:t xml:space="preserve"> </w:t>
        </w:r>
      </w:ins>
      <w:moveToRangeStart w:id="22" w:author="Author" w:date="2023-09-23T14:34:00Z" w:name="move146372081"/>
      <w:moveTo w:id="23" w:author="Author" w:date="2023-09-23T14:34:00Z">
        <w:r>
          <w:t>Tierney et al., 2017</w:t>
        </w:r>
      </w:moveTo>
      <w:moveToRangeEnd w:id="22"/>
      <w:del w:id="24" w:author="Author" w:date="2023-09-23T14:34:00Z">
        <w:r>
          <w:delText>proxy data</w:delText>
        </w:r>
      </w:del>
      <w:ins w:id="25" w:author="Author" w:date="2023-09-23T14:34:00Z">
        <w:r>
          <w:t>),</w:t>
        </w:r>
      </w:ins>
      <w:r>
        <w:t xml:space="preserve"> can </w:t>
      </w:r>
      <w:del w:id="26" w:author="Author" w:date="2023-09-23T14:34:00Z">
        <w:r>
          <w:delText>provide</w:delText>
        </w:r>
      </w:del>
      <w:ins w:id="27" w:author="Author" w:date="2023-09-23T14:34:00Z">
        <w:r>
          <w:t>enable</w:t>
        </w:r>
      </w:ins>
      <w:r>
        <w:t xml:space="preserve"> robust estimates of palaeotemperature at local scales</w:t>
      </w:r>
      <w:ins w:id="28" w:author="Author" w:date="2023-09-23T14:34:00Z">
        <w:r>
          <w:t>. However</w:t>
        </w:r>
      </w:ins>
      <w:r>
        <w:t>, recent work has demonstrated that spatial biases in the geochemical proxy record can lead to spurious estimates of regional (</w:t>
      </w:r>
      <w:proofErr w:type="gramStart"/>
      <w:r>
        <w:t>e.g.</w:t>
      </w:r>
      <w:proofErr w:type="gramEnd"/>
      <w:r>
        <w:t>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visualisation of proxy-derived temperatures against latitude, showing broad latitudinal temperature trends (</w:t>
      </w:r>
      <w:proofErr w:type="gramStart"/>
      <w:ins w:id="29" w:author="Author" w:date="2023-09-23T14:34:00Z">
        <w:r>
          <w:t>e.g.</w:t>
        </w:r>
        <w:proofErr w:type="gramEnd"/>
        <w:r>
          <w:t xml:space="preserve"> </w:t>
        </w:r>
      </w:ins>
      <w:r>
        <w:t xml:space="preserve">Hollis et al., 2019; Vickers et al., 2021). Interpolation is also sometimes used to bridge spatial gaps in </w:t>
      </w:r>
      <w:del w:id="30" w:author="Author" w:date="2023-09-23T14:34:00Z">
        <w:r>
          <w:delText>palaeoclimate</w:delText>
        </w:r>
      </w:del>
      <w:proofErr w:type="spellStart"/>
      <w:ins w:id="31" w:author="Author" w:date="2023-09-23T14:34:00Z">
        <w:r>
          <w:t>palaeoclimatic</w:t>
        </w:r>
      </w:ins>
      <w:proofErr w:type="spellEnd"/>
      <w:r>
        <w:t xml:space="preserve"> data (</w:t>
      </w:r>
      <w:proofErr w:type="gramStart"/>
      <w:ins w:id="32" w:author="Author" w:date="2023-09-23T14:34:00Z">
        <w:r>
          <w:t>e.g.</w:t>
        </w:r>
        <w:proofErr w:type="gramEnd"/>
        <w:r>
          <w:t xml:space="preserve"> </w:t>
        </w:r>
      </w:ins>
      <w:r>
        <w:t xml:space="preserve">Taylor et al., 2004), taking advantage of the autoregressive nature of climatic data: much of the information on the climate of any given location is contained in the climate data of nearby locations (Reynolds and Smith, 1994). Adding to this, some proxy-based reconstructions use statistical modelling to infer palaeoclimatic patterns. For </w:t>
      </w:r>
      <w:r>
        <w:lastRenderedPageBreak/>
        <w:t>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3F8A8468" w:rsidR="00171CAA" w:rsidRDefault="00000000">
      <w:pPr>
        <w:pStyle w:val="BodyText"/>
      </w:pPr>
      <w:r>
        <w:t xml:space="preserve">Spatial gaps in the </w:t>
      </w:r>
      <w:del w:id="33" w:author="Author" w:date="2023-09-23T14:34:00Z">
        <w:r>
          <w:delText>palaeoclimate</w:delText>
        </w:r>
      </w:del>
      <w:proofErr w:type="spellStart"/>
      <w:ins w:id="34" w:author="Author" w:date="2023-09-23T14:34:00Z">
        <w:r>
          <w:t>palaeoclimatic</w:t>
        </w:r>
      </w:ins>
      <w:proofErr w:type="spellEnd"/>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(Peppe et al., 2011; Royer, 2012; Salonen et al., 2019). Despite this potential, the integration of geochemical proxy data with other sources of information (e.g. ecological data) has rarely been realised in a rigorous, quantitative framework (Burgener et al., 2023).</w:t>
      </w:r>
    </w:p>
    <w:p w14:paraId="34BD718C" w14:textId="61AB798F" w:rsidR="00171CAA" w:rsidRDefault="00000000">
      <w:pPr>
        <w:pStyle w:val="BodyText"/>
      </w:pPr>
      <w:r>
        <w:t xml:space="preserve">Here, we present a novel Bayesian hierarchical model </w:t>
      </w:r>
      <w:ins w:id="35" w:author="Author" w:date="2023-09-23T14:34:00Z">
        <w:r>
          <w:t>(</w:t>
        </w:r>
        <w:proofErr w:type="gramStart"/>
        <w:r>
          <w:t>e.g.</w:t>
        </w:r>
        <w:proofErr w:type="gramEnd"/>
        <w:r>
          <w:t xml:space="preserve"> Gelman et al., 2013; McElreath, 2018) </w:t>
        </w:r>
      </w:ins>
      <w:r>
        <w:t xml:space="preserve">that combines quantitative proxies and ecological constraints into a fully quantitative model of the latitudinal gradient of sea surface temperatures, bridging spatial gaps in sparsely sampled </w:t>
      </w:r>
      <w:del w:id="36" w:author="Author" w:date="2023-09-23T14:34:00Z">
        <w:r>
          <w:delText>climate data.</w:delText>
        </w:r>
      </w:del>
      <w:proofErr w:type="spellStart"/>
      <w:ins w:id="37" w:author="Author" w:date="2023-09-23T14:34:00Z">
        <w:r>
          <w:t>palaeoclimatic</w:t>
        </w:r>
        <w:proofErr w:type="spellEnd"/>
        <w:r>
          <w:t xml:space="preserve"> data. 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w:t>
        </w:r>
        <w:proofErr w:type="gramStart"/>
        <w:r>
          <w:t>e.g.</w:t>
        </w:r>
        <w:proofErr w:type="gramEnd"/>
        <w:r>
          <w:t xml:space="preserve"> Weitzel et al., 2019; Yang and Bowen, 2022; Burgener et al., 2023).</w:t>
        </w:r>
      </w:ins>
      <w:r>
        <w:t xml:space="preserve"> This model expands upon existing, spatially explicit palaeoclimatic reconstructions by allowing for the integration of (1) prior information based on physical principles and the observed modern sea surface temperature distribution, and of (2) geochemical and ecological </w:t>
      </w:r>
      <w:del w:id="38" w:author="Author" w:date="2023-09-23T14:34:00Z">
        <w:r>
          <w:delText>climate</w:delText>
        </w:r>
      </w:del>
      <w:proofErr w:type="spellStart"/>
      <w:ins w:id="39" w:author="Author" w:date="2023-09-23T14:34:00Z">
        <w:r>
          <w:t>palaeoclimatic</w:t>
        </w:r>
      </w:ins>
      <w:proofErr w:type="spellEnd"/>
      <w:r>
        <w:t xml:space="preserve"> proxies in a common, quantitative framework. We </w:t>
      </w:r>
      <w:del w:id="40" w:author="Author" w:date="2023-09-23T14:34:00Z">
        <w:r>
          <w:delText>use</w:delText>
        </w:r>
      </w:del>
      <w:ins w:id="41" w:author="Author" w:date="2023-09-23T14:34:00Z">
        <w:r>
          <w:t>chose</w:t>
        </w:r>
      </w:ins>
      <w:r>
        <w:t xml:space="preserve"> a </w:t>
      </w:r>
      <w:proofErr w:type="spellStart"/>
      <w:r>
        <w:t>generalised</w:t>
      </w:r>
      <w:proofErr w:type="spellEnd"/>
      <w:r>
        <w:t xml:space="preserve"> logistic function to accurately infer the shape of the temperature gradient despite a patchy latitudinal coverage</w:t>
      </w:r>
      <w:del w:id="42" w:author="Author" w:date="2023-09-23T14:34:00Z">
        <w:r>
          <w:delText>, and</w:delText>
        </w:r>
      </w:del>
      <w:ins w:id="43" w:author="Author" w:date="2023-09-23T14:34:00Z">
        <w:r>
          <w:t>. This choice is motivated by the flexibility and ability of this function to approximate a variety of nonlinear patterns in the underlying temperature gradients that other parametric approaches, such as lower order polynomials (</w:t>
        </w:r>
        <w:proofErr w:type="gramStart"/>
        <w:r>
          <w:t>e.g.</w:t>
        </w:r>
        <w:proofErr w:type="gramEnd"/>
        <w:r>
          <w:t xml:space="preserve"> Bijl et al., 2009; Keating-Bitonti et al., 2011), lack. We</w:t>
        </w:r>
      </w:ins>
      <w:r>
        <w:t xml:space="preserve"> test the robustness of this method using </w:t>
      </w:r>
      <w:proofErr w:type="gramStart"/>
      <w:r>
        <w:t>down-sampled</w:t>
      </w:r>
      <w:proofErr w:type="gramEnd"/>
      <w:r>
        <w:t>, simulated</w:t>
      </w:r>
      <w:ins w:id="44" w:author="Author" w:date="2023-09-23T14:34:00Z">
        <w:r>
          <w:t xml:space="preserve"> latitudinal</w:t>
        </w:r>
      </w:ins>
      <w:r>
        <w:t xml:space="preserve"> temperature gradients.</w:t>
      </w:r>
    </w:p>
    <w:p w14:paraId="62B9DD5A" w14:textId="087D3F09" w:rsidR="00171CAA" w:rsidRDefault="00000000">
      <w:pPr>
        <w:pStyle w:val="BodyText"/>
      </w:pPr>
      <w:r>
        <w:t>We apply this model to the record of the early Eocene climatic optimum (EECO), combining a compilation of geochemical proxies (Hollis et al., 2019), mangrove communities (Popescu et al., 2021), and coral reefs (Zamagni et al., 2012</w:t>
      </w:r>
      <w:del w:id="45" w:author="Author" w:date="2023-09-23T14:34:00Z">
        <w:r>
          <w:delText>), using</w:delText>
        </w:r>
      </w:del>
      <w:ins w:id="46" w:author="Author" w:date="2023-09-23T14:34:00Z">
        <w:r>
          <w:t>). We use</w:t>
        </w:r>
      </w:ins>
      <w:r>
        <w:t xml:space="preserve"> a nearest-living-relative approach (</w:t>
      </w:r>
      <w:proofErr w:type="gramStart"/>
      <w:r>
        <w:t>e.g.</w:t>
      </w:r>
      <w:proofErr w:type="gramEnd"/>
      <w:r>
        <w:t xml:space="preserve"> Greenwood et al., 2017) to establish broad temperature ranges for the ecological data. We choose the EECO to demonstrate the application of the model due to its significance as the interval with the warmest sustained temperatures of the Cenozoic </w:t>
      </w:r>
      <w:r>
        <w:lastRenderedPageBreak/>
        <w:t>(Pross et al., 2012), rendering it a potential analogue for extreme climate warming scenarios (Burke et al., 2018). Our integrative approach allows us to shed new light on the long-standing dispute on the steepness of the early Eocene temperature gradient (Table 1; Sloan and Barron, 1990; Markwick, 1994; Huber and Caballero, 2011; Tierney et al., 2017; Inglis et al., 2020).</w:t>
      </w:r>
    </w:p>
    <w:p w14:paraId="0F6DA934" w14:textId="47E7E794" w:rsidR="00171CAA" w:rsidRDefault="00000000">
      <w:pPr>
        <w:pStyle w:val="BodyText"/>
      </w:pPr>
      <w:bookmarkStart w:id="47" w:name="table-1"/>
      <w:r>
        <w:t xml:space="preserve">Table 1: Inferred latitudinal sea surface temperature (SST) gradients for the early Eocene (EE) or the EECO, as shown in earlier, proxy-based studies. </w:t>
      </w:r>
      <w:ins w:id="48" w:author="Author" w:date="2023-09-23T14:34:00Z">
        <w:r>
          <w:t xml:space="preserve">The gradient values denote the SST difference between the equator and the polar circle, or other types of gradients. </w:t>
        </w:r>
      </w:ins>
      <w:r>
        <w:t>For comparison, a gradient derived from an atmosphere-ocean general circulation model (GCM) ensemble</w:t>
      </w:r>
      <w:del w:id="49" w:author="Author" w:date="2023-09-23T14:34:00Z">
        <w:r>
          <w:delText xml:space="preserve"> is</w:delText>
        </w:r>
      </w:del>
      <w:ins w:id="50" w:author="Author" w:date="2023-09-23T14:34:00Z">
        <w:r>
          <w:t>, and a range of gradients from a model intercomparison project, are</w:t>
        </w:r>
      </w:ins>
      <w:r>
        <w:t xml:space="preserve"> also shown.</w:t>
      </w:r>
    </w:p>
    <w:tbl>
      <w:tblPr>
        <w:tblStyle w:val="Table"/>
        <w:tblW w:w="5000" w:type="pct"/>
        <w:tblLayout w:type="fixed"/>
        <w:tblLook w:val="0020" w:firstRow="1" w:lastRow="0" w:firstColumn="0" w:lastColumn="0" w:noHBand="0" w:noVBand="0"/>
      </w:tblPr>
      <w:tblGrid>
        <w:gridCol w:w="2270"/>
        <w:gridCol w:w="791"/>
        <w:gridCol w:w="1050"/>
        <w:gridCol w:w="1548"/>
        <w:gridCol w:w="1685"/>
        <w:gridCol w:w="2016"/>
      </w:tblGrid>
      <w:tr w:rsidR="00482DE6" w14:paraId="07D15C77" w14:textId="77777777" w:rsidTr="00482DE6">
        <w:trPr>
          <w:cnfStyle w:val="100000000000" w:firstRow="1" w:lastRow="0" w:firstColumn="0" w:lastColumn="0" w:oddVBand="0" w:evenVBand="0" w:oddHBand="0" w:evenHBand="0" w:firstRowFirstColumn="0" w:firstRowLastColumn="0" w:lastRowFirstColumn="0" w:lastRowLastColumn="0"/>
          <w:tblHeader/>
        </w:trPr>
        <w:tc>
          <w:tcPr>
            <w:tcW w:w="2269" w:type="dxa"/>
            <w:vAlign w:val="center"/>
          </w:tcPr>
          <w:p w14:paraId="7D00EBC1" w14:textId="77777777" w:rsidR="00171CAA" w:rsidRDefault="00000000" w:rsidP="00482DE6">
            <w:pPr>
              <w:pStyle w:val="Compact"/>
              <w:spacing w:line="276" w:lineRule="auto"/>
              <w:jc w:val="left"/>
            </w:pPr>
            <w:r>
              <w:t>Source</w:t>
            </w:r>
          </w:p>
        </w:tc>
        <w:tc>
          <w:tcPr>
            <w:tcW w:w="791" w:type="dxa"/>
            <w:vAlign w:val="center"/>
          </w:tcPr>
          <w:p w14:paraId="27615056" w14:textId="77777777" w:rsidR="00171CAA" w:rsidRDefault="00000000" w:rsidP="00482DE6">
            <w:pPr>
              <w:pStyle w:val="Compact"/>
              <w:spacing w:line="276" w:lineRule="auto"/>
              <w:jc w:val="left"/>
            </w:pPr>
            <w:r>
              <w:t>Time</w:t>
            </w:r>
          </w:p>
        </w:tc>
        <w:tc>
          <w:tcPr>
            <w:tcW w:w="561" w:type="pct"/>
            <w:vAlign w:val="center"/>
          </w:tcPr>
          <w:p w14:paraId="5B53CB95" w14:textId="6964D0E9" w:rsidR="00171CAA" w:rsidRDefault="00000000" w:rsidP="00482DE6">
            <w:pPr>
              <w:pStyle w:val="Compact"/>
              <w:spacing w:line="276" w:lineRule="auto"/>
              <w:jc w:val="left"/>
            </w:pPr>
            <w:r>
              <w:t>Gradient</w:t>
            </w:r>
            <w:r w:rsidR="00482DE6">
              <w:t xml:space="preserve"> (</w:t>
            </w:r>
            <w:r w:rsidR="00482DE6">
              <w:t>°C</w:t>
            </w:r>
            <w:r w:rsidR="00482DE6">
              <w:t>)</w:t>
            </w:r>
          </w:p>
        </w:tc>
        <w:tc>
          <w:tcPr>
            <w:tcW w:w="827" w:type="pct"/>
            <w:vAlign w:val="center"/>
          </w:tcPr>
          <w:p w14:paraId="38B5F2E3" w14:textId="2888069E" w:rsidR="00171CAA" w:rsidRDefault="00000000" w:rsidP="00482DE6">
            <w:pPr>
              <w:pStyle w:val="Compact"/>
              <w:spacing w:line="276" w:lineRule="auto"/>
              <w:jc w:val="left"/>
            </w:pPr>
            <w:r>
              <w:t>Type</w:t>
            </w:r>
            <w:r w:rsidR="00482DE6">
              <w:t xml:space="preserve"> </w:t>
            </w:r>
            <w:r>
              <w:t>of</w:t>
            </w:r>
            <w:r w:rsidR="00482DE6">
              <w:t xml:space="preserve"> </w:t>
            </w:r>
            <w:r>
              <w:t>gradient</w:t>
            </w:r>
          </w:p>
        </w:tc>
        <w:tc>
          <w:tcPr>
            <w:tcW w:w="1685" w:type="dxa"/>
            <w:vAlign w:val="center"/>
          </w:tcPr>
          <w:p w14:paraId="3733CD8D" w14:textId="77777777" w:rsidR="00171CAA" w:rsidRDefault="00000000" w:rsidP="00482DE6">
            <w:pPr>
              <w:pStyle w:val="Compact"/>
              <w:spacing w:line="276" w:lineRule="auto"/>
              <w:jc w:val="left"/>
            </w:pPr>
            <w:r>
              <w:t>Model</w:t>
            </w:r>
          </w:p>
        </w:tc>
        <w:tc>
          <w:tcPr>
            <w:tcW w:w="2015" w:type="dxa"/>
            <w:vAlign w:val="center"/>
          </w:tcPr>
          <w:p w14:paraId="596160F4" w14:textId="3B2BA4DF" w:rsidR="00171CAA" w:rsidRDefault="00000000" w:rsidP="00482DE6">
            <w:pPr>
              <w:pStyle w:val="Compact"/>
              <w:spacing w:line="276" w:lineRule="auto"/>
              <w:jc w:val="left"/>
            </w:pPr>
            <w:r>
              <w:t>Proxy</w:t>
            </w:r>
            <w:r w:rsidR="00482DE6">
              <w:t xml:space="preserve"> </w:t>
            </w:r>
            <w:r>
              <w:t>system</w:t>
            </w:r>
          </w:p>
        </w:tc>
      </w:tr>
      <w:tr w:rsidR="00482DE6" w14:paraId="63497308" w14:textId="77777777" w:rsidTr="00482DE6">
        <w:tc>
          <w:tcPr>
            <w:tcW w:w="2269" w:type="dxa"/>
          </w:tcPr>
          <w:p w14:paraId="05D50352" w14:textId="77777777" w:rsidR="00171CAA" w:rsidRDefault="00000000" w:rsidP="00482DE6">
            <w:pPr>
              <w:pStyle w:val="Compact"/>
              <w:spacing w:line="276" w:lineRule="auto"/>
              <w:jc w:val="left"/>
            </w:pPr>
            <w:r>
              <w:t>Bijl et al. (2009)</w:t>
            </w:r>
          </w:p>
        </w:tc>
        <w:tc>
          <w:tcPr>
            <w:tcW w:w="791" w:type="dxa"/>
          </w:tcPr>
          <w:p w14:paraId="57ED1C35" w14:textId="77777777" w:rsidR="00171CAA" w:rsidRDefault="00000000" w:rsidP="00482DE6">
            <w:pPr>
              <w:pStyle w:val="Compact"/>
              <w:spacing w:line="276" w:lineRule="auto"/>
              <w:jc w:val="left"/>
            </w:pPr>
            <w:r>
              <w:t>EE</w:t>
            </w:r>
          </w:p>
        </w:tc>
        <w:tc>
          <w:tcPr>
            <w:tcW w:w="1367" w:type="dxa"/>
          </w:tcPr>
          <w:p w14:paraId="3E5FF8AB" w14:textId="77777777" w:rsidR="00171CAA" w:rsidRDefault="00000000" w:rsidP="00482DE6">
            <w:pPr>
              <w:pStyle w:val="Compact"/>
              <w:spacing w:line="276" w:lineRule="auto"/>
              <w:jc w:val="left"/>
            </w:pPr>
            <w:r>
              <w:t>7</w:t>
            </w:r>
          </w:p>
        </w:tc>
        <w:tc>
          <w:tcPr>
            <w:tcW w:w="1233" w:type="dxa"/>
          </w:tcPr>
          <w:p w14:paraId="02D382AE" w14:textId="77777777" w:rsidR="00171CAA" w:rsidRDefault="00000000" w:rsidP="00482DE6">
            <w:pPr>
              <w:pStyle w:val="Compact"/>
              <w:spacing w:line="276" w:lineRule="auto"/>
              <w:jc w:val="left"/>
            </w:pPr>
            <w:r>
              <w:t>equator - polar circle</w:t>
            </w:r>
          </w:p>
        </w:tc>
        <w:tc>
          <w:tcPr>
            <w:tcW w:w="1685" w:type="dxa"/>
          </w:tcPr>
          <w:p w14:paraId="0748F66D"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226355"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482DE6" w14:paraId="1E1BE0BC" w14:textId="77777777" w:rsidTr="00482DE6">
        <w:tc>
          <w:tcPr>
            <w:tcW w:w="2269" w:type="dxa"/>
          </w:tcPr>
          <w:p w14:paraId="13CEEF96" w14:textId="77777777" w:rsidR="00171CAA" w:rsidRDefault="00000000" w:rsidP="00482DE6">
            <w:pPr>
              <w:pStyle w:val="Compact"/>
              <w:spacing w:line="276" w:lineRule="auto"/>
              <w:jc w:val="left"/>
            </w:pPr>
            <w:r>
              <w:t>Keating-Bitoni et al. (2011)</w:t>
            </w:r>
          </w:p>
        </w:tc>
        <w:tc>
          <w:tcPr>
            <w:tcW w:w="791" w:type="dxa"/>
          </w:tcPr>
          <w:p w14:paraId="04C9F80E" w14:textId="77777777" w:rsidR="00171CAA" w:rsidRDefault="00000000" w:rsidP="00482DE6">
            <w:pPr>
              <w:pStyle w:val="Compact"/>
              <w:spacing w:line="276" w:lineRule="auto"/>
              <w:jc w:val="left"/>
            </w:pPr>
            <w:r>
              <w:t>EECO</w:t>
            </w:r>
          </w:p>
        </w:tc>
        <w:tc>
          <w:tcPr>
            <w:tcW w:w="1367" w:type="dxa"/>
          </w:tcPr>
          <w:p w14:paraId="533DEB28" w14:textId="77777777" w:rsidR="00171CAA" w:rsidRDefault="00000000" w:rsidP="00482DE6">
            <w:pPr>
              <w:pStyle w:val="Compact"/>
              <w:spacing w:line="276" w:lineRule="auto"/>
              <w:jc w:val="left"/>
            </w:pPr>
            <w:r>
              <w:t>13</w:t>
            </w:r>
          </w:p>
        </w:tc>
        <w:tc>
          <w:tcPr>
            <w:tcW w:w="1233" w:type="dxa"/>
          </w:tcPr>
          <w:p w14:paraId="09732E9B" w14:textId="77777777" w:rsidR="00171CAA" w:rsidRDefault="00000000" w:rsidP="00482DE6">
            <w:pPr>
              <w:pStyle w:val="Compact"/>
              <w:spacing w:line="276" w:lineRule="auto"/>
              <w:jc w:val="left"/>
            </w:pPr>
            <w:r>
              <w:t>equator - polar circle</w:t>
            </w:r>
          </w:p>
        </w:tc>
        <w:tc>
          <w:tcPr>
            <w:tcW w:w="1685" w:type="dxa"/>
          </w:tcPr>
          <w:p w14:paraId="22CFB851"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DEC442"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67AAE9F9" w14:textId="77777777" w:rsidTr="00482DE6">
        <w:tc>
          <w:tcPr>
            <w:tcW w:w="2269" w:type="dxa"/>
          </w:tcPr>
          <w:p w14:paraId="2E894E16" w14:textId="77777777" w:rsidR="00171CAA" w:rsidRDefault="00000000" w:rsidP="00482DE6">
            <w:pPr>
              <w:pStyle w:val="Compact"/>
              <w:spacing w:line="276" w:lineRule="auto"/>
              <w:jc w:val="left"/>
            </w:pPr>
            <w:r>
              <w:t>Tierney et al. (2017)</w:t>
            </w:r>
          </w:p>
        </w:tc>
        <w:tc>
          <w:tcPr>
            <w:tcW w:w="791" w:type="dxa"/>
          </w:tcPr>
          <w:p w14:paraId="648567E6" w14:textId="77777777" w:rsidR="00171CAA" w:rsidRDefault="00000000" w:rsidP="00482DE6">
            <w:pPr>
              <w:pStyle w:val="Compact"/>
              <w:spacing w:line="276" w:lineRule="auto"/>
              <w:jc w:val="left"/>
            </w:pPr>
            <w:r>
              <w:t>EE</w:t>
            </w:r>
          </w:p>
        </w:tc>
        <w:tc>
          <w:tcPr>
            <w:tcW w:w="1367" w:type="dxa"/>
          </w:tcPr>
          <w:p w14:paraId="6CEFCE73" w14:textId="77777777" w:rsidR="00171CAA" w:rsidRDefault="00000000" w:rsidP="00482DE6">
            <w:pPr>
              <w:pStyle w:val="Compact"/>
              <w:spacing w:line="276" w:lineRule="auto"/>
              <w:jc w:val="left"/>
            </w:pPr>
            <w:r>
              <w:t>12</w:t>
            </w:r>
          </w:p>
        </w:tc>
        <w:tc>
          <w:tcPr>
            <w:tcW w:w="1233" w:type="dxa"/>
          </w:tcPr>
          <w:p w14:paraId="46D00132" w14:textId="77777777" w:rsidR="00171CAA" w:rsidRDefault="00000000" w:rsidP="00482DE6">
            <w:pPr>
              <w:pStyle w:val="Compact"/>
              <w:spacing w:line="276" w:lineRule="auto"/>
              <w:jc w:val="left"/>
            </w:pPr>
            <w:r>
              <w:t>equator - polar circle</w:t>
            </w:r>
          </w:p>
        </w:tc>
        <w:tc>
          <w:tcPr>
            <w:tcW w:w="1685" w:type="dxa"/>
          </w:tcPr>
          <w:p w14:paraId="34CAB8E6" w14:textId="77777777" w:rsidR="00171CAA" w:rsidRDefault="00000000" w:rsidP="00482DE6">
            <w:pPr>
              <w:pStyle w:val="Compact"/>
              <w:spacing w:line="276" w:lineRule="auto"/>
              <w:jc w:val="left"/>
            </w:pPr>
            <w:r>
              <w:t>Gaussian function</w:t>
            </w:r>
          </w:p>
        </w:tc>
        <w:tc>
          <w:tcPr>
            <w:tcW w:w="2015" w:type="dxa"/>
          </w:tcPr>
          <w:p w14:paraId="6024324F" w14:textId="77777777" w:rsidR="00171CAA" w:rsidRDefault="00000000" w:rsidP="00482DE6">
            <w:pPr>
              <w:pStyle w:val="Compact"/>
              <w:spacing w:line="276" w:lineRule="auto"/>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482DE6" w14:paraId="5A01D6E2" w14:textId="77777777" w:rsidTr="00482DE6">
        <w:tc>
          <w:tcPr>
            <w:tcW w:w="2269" w:type="dxa"/>
          </w:tcPr>
          <w:p w14:paraId="22DED72A" w14:textId="77777777" w:rsidR="00171CAA" w:rsidRDefault="00000000" w:rsidP="00482DE6">
            <w:pPr>
              <w:pStyle w:val="Compact"/>
              <w:spacing w:line="276" w:lineRule="auto"/>
              <w:jc w:val="left"/>
            </w:pPr>
            <w:proofErr w:type="spellStart"/>
            <w:r>
              <w:t>Cramwinckel</w:t>
            </w:r>
            <w:proofErr w:type="spellEnd"/>
            <w:r>
              <w:t xml:space="preserve"> et al. (2018)</w:t>
            </w:r>
          </w:p>
        </w:tc>
        <w:tc>
          <w:tcPr>
            <w:tcW w:w="791" w:type="dxa"/>
          </w:tcPr>
          <w:p w14:paraId="59F13AB3" w14:textId="77777777" w:rsidR="00171CAA" w:rsidRDefault="00000000" w:rsidP="00482DE6">
            <w:pPr>
              <w:pStyle w:val="Compact"/>
              <w:spacing w:line="276" w:lineRule="auto"/>
              <w:jc w:val="left"/>
            </w:pPr>
            <w:r>
              <w:t>EECO</w:t>
            </w:r>
          </w:p>
        </w:tc>
        <w:tc>
          <w:tcPr>
            <w:tcW w:w="1367" w:type="dxa"/>
          </w:tcPr>
          <w:p w14:paraId="1665DA11" w14:textId="77777777" w:rsidR="00171CAA" w:rsidRDefault="00000000" w:rsidP="00482DE6">
            <w:pPr>
              <w:pStyle w:val="Compact"/>
              <w:spacing w:line="276" w:lineRule="auto"/>
              <w:jc w:val="left"/>
            </w:pPr>
            <w:r>
              <w:t>21 (±1)</w:t>
            </w:r>
          </w:p>
        </w:tc>
        <w:tc>
          <w:tcPr>
            <w:tcW w:w="1233" w:type="dxa"/>
          </w:tcPr>
          <w:p w14:paraId="5C6B8D60" w14:textId="77777777" w:rsidR="00171CAA" w:rsidRDefault="00000000" w:rsidP="00482DE6">
            <w:pPr>
              <w:pStyle w:val="Compact"/>
              <w:spacing w:line="276" w:lineRule="auto"/>
              <w:jc w:val="left"/>
            </w:pPr>
            <w:r>
              <w:t>equator - deep water</w:t>
            </w:r>
          </w:p>
        </w:tc>
        <w:tc>
          <w:tcPr>
            <w:tcW w:w="1685" w:type="dxa"/>
          </w:tcPr>
          <w:p w14:paraId="251B757E" w14:textId="77777777" w:rsidR="00171CAA" w:rsidRDefault="00000000" w:rsidP="00482DE6">
            <w:pPr>
              <w:pStyle w:val="Compact"/>
              <w:spacing w:line="276" w:lineRule="auto"/>
              <w:jc w:val="left"/>
            </w:pPr>
            <w:r>
              <w:t>-</w:t>
            </w:r>
          </w:p>
        </w:tc>
        <w:tc>
          <w:tcPr>
            <w:tcW w:w="2015" w:type="dxa"/>
          </w:tcPr>
          <w:p w14:paraId="29771F8B"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496789E7" w14:textId="77777777" w:rsidTr="00482DE6">
        <w:tc>
          <w:tcPr>
            <w:tcW w:w="2269" w:type="dxa"/>
          </w:tcPr>
          <w:p w14:paraId="139D8F92" w14:textId="77777777" w:rsidR="00171CAA" w:rsidRDefault="00000000" w:rsidP="00482DE6">
            <w:pPr>
              <w:pStyle w:val="Compact"/>
              <w:spacing w:line="276" w:lineRule="auto"/>
              <w:jc w:val="left"/>
            </w:pPr>
            <w:r>
              <w:t>Evans et al. (2018)</w:t>
            </w:r>
          </w:p>
        </w:tc>
        <w:tc>
          <w:tcPr>
            <w:tcW w:w="791" w:type="dxa"/>
          </w:tcPr>
          <w:p w14:paraId="1E9983FF" w14:textId="77777777" w:rsidR="00171CAA" w:rsidRDefault="00000000" w:rsidP="00482DE6">
            <w:pPr>
              <w:pStyle w:val="Compact"/>
              <w:spacing w:line="276" w:lineRule="auto"/>
              <w:jc w:val="left"/>
            </w:pPr>
            <w:r>
              <w:t>EE</w:t>
            </w:r>
          </w:p>
        </w:tc>
        <w:tc>
          <w:tcPr>
            <w:tcW w:w="1367" w:type="dxa"/>
          </w:tcPr>
          <w:p w14:paraId="02698AB5" w14:textId="77777777" w:rsidR="00171CAA" w:rsidRDefault="00000000" w:rsidP="00482DE6">
            <w:pPr>
              <w:pStyle w:val="Compact"/>
              <w:spacing w:line="276" w:lineRule="auto"/>
              <w:jc w:val="left"/>
            </w:pPr>
            <w:r>
              <w:t>20 (±3)</w:t>
            </w:r>
          </w:p>
        </w:tc>
        <w:tc>
          <w:tcPr>
            <w:tcW w:w="1233" w:type="dxa"/>
          </w:tcPr>
          <w:p w14:paraId="25FAF6A8" w14:textId="77777777" w:rsidR="00171CAA" w:rsidRDefault="00000000" w:rsidP="00482DE6">
            <w:pPr>
              <w:pStyle w:val="Compact"/>
              <w:spacing w:line="276" w:lineRule="auto"/>
              <w:jc w:val="left"/>
            </w:pPr>
            <w:r>
              <w:t>tropics - deep water</w:t>
            </w:r>
          </w:p>
        </w:tc>
        <w:tc>
          <w:tcPr>
            <w:tcW w:w="1685" w:type="dxa"/>
          </w:tcPr>
          <w:p w14:paraId="27D547A7" w14:textId="77777777" w:rsidR="00171CAA" w:rsidRDefault="00000000" w:rsidP="00482DE6">
            <w:pPr>
              <w:pStyle w:val="Compact"/>
              <w:spacing w:line="276" w:lineRule="auto"/>
              <w:jc w:val="left"/>
            </w:pPr>
            <w:r>
              <w:t>-</w:t>
            </w:r>
          </w:p>
        </w:tc>
        <w:tc>
          <w:tcPr>
            <w:tcW w:w="2015" w:type="dxa"/>
          </w:tcPr>
          <w:p w14:paraId="3C2A9A20" w14:textId="77777777" w:rsidR="00171CAA" w:rsidRDefault="00000000" w:rsidP="00482DE6">
            <w:pPr>
              <w:pStyle w:val="Compact"/>
              <w:spacing w:line="276" w:lineRule="auto"/>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482DE6" w14:paraId="0F981017" w14:textId="77777777" w:rsidTr="00482DE6">
        <w:tc>
          <w:tcPr>
            <w:tcW w:w="2269" w:type="dxa"/>
          </w:tcPr>
          <w:p w14:paraId="24223950" w14:textId="77777777" w:rsidR="00171CAA" w:rsidRDefault="00000000" w:rsidP="00482DE6">
            <w:pPr>
              <w:pStyle w:val="Compact"/>
              <w:spacing w:line="276" w:lineRule="auto"/>
              <w:jc w:val="left"/>
            </w:pPr>
            <w:r>
              <w:t>Pross et al. (2012), as shown in Tierney et al. (2017)</w:t>
            </w:r>
          </w:p>
        </w:tc>
        <w:tc>
          <w:tcPr>
            <w:tcW w:w="791" w:type="dxa"/>
          </w:tcPr>
          <w:p w14:paraId="4FFD7619" w14:textId="77777777" w:rsidR="00171CAA" w:rsidRDefault="00000000" w:rsidP="00482DE6">
            <w:pPr>
              <w:pStyle w:val="Compact"/>
              <w:spacing w:line="276" w:lineRule="auto"/>
              <w:jc w:val="left"/>
            </w:pPr>
            <w:r>
              <w:t>EE</w:t>
            </w:r>
          </w:p>
        </w:tc>
        <w:tc>
          <w:tcPr>
            <w:tcW w:w="1367" w:type="dxa"/>
          </w:tcPr>
          <w:p w14:paraId="49A87439" w14:textId="77777777" w:rsidR="00171CAA" w:rsidRDefault="00000000" w:rsidP="00482DE6">
            <w:pPr>
              <w:pStyle w:val="Compact"/>
              <w:spacing w:line="276" w:lineRule="auto"/>
              <w:jc w:val="left"/>
            </w:pPr>
            <w:r>
              <w:t>26</w:t>
            </w:r>
          </w:p>
        </w:tc>
        <w:tc>
          <w:tcPr>
            <w:tcW w:w="1233" w:type="dxa"/>
          </w:tcPr>
          <w:p w14:paraId="5E7F920F" w14:textId="77777777" w:rsidR="00171CAA" w:rsidRDefault="00000000" w:rsidP="00482DE6">
            <w:pPr>
              <w:pStyle w:val="Compact"/>
              <w:spacing w:line="276" w:lineRule="auto"/>
              <w:jc w:val="left"/>
            </w:pPr>
            <w:r>
              <w:t>equator - polar circle</w:t>
            </w:r>
          </w:p>
        </w:tc>
        <w:tc>
          <w:tcPr>
            <w:tcW w:w="1685" w:type="dxa"/>
          </w:tcPr>
          <w:p w14:paraId="5F13441B" w14:textId="26ABF228" w:rsidR="00171CAA" w:rsidRDefault="00000000" w:rsidP="00482DE6">
            <w:pPr>
              <w:pStyle w:val="Compact"/>
              <w:spacing w:line="276" w:lineRule="auto"/>
              <w:jc w:val="left"/>
            </w:pPr>
            <w:r>
              <w:t>climate model ensemble</w:t>
            </w:r>
            <w:del w:id="51" w:author="Author" w:date="2023-09-23T14:34:00Z">
              <w:r>
                <w:delText xml:space="preserve"> (GCM)</w:delText>
              </w:r>
            </w:del>
          </w:p>
        </w:tc>
        <w:tc>
          <w:tcPr>
            <w:tcW w:w="2015" w:type="dxa"/>
          </w:tcPr>
          <w:p w14:paraId="0128A6EA" w14:textId="77777777" w:rsidR="00171CAA" w:rsidRDefault="00000000" w:rsidP="00482DE6">
            <w:pPr>
              <w:pStyle w:val="Compact"/>
              <w:spacing w:line="276" w:lineRule="auto"/>
              <w:jc w:val="left"/>
            </w:pPr>
            <w:r>
              <w:t>none (GCM simulations)</w:t>
            </w:r>
          </w:p>
        </w:tc>
      </w:tr>
      <w:tr w:rsidR="00482DE6" w14:paraId="33C9E1F0" w14:textId="77777777" w:rsidTr="00482DE6">
        <w:trPr>
          <w:ins w:id="52" w:author="Author" w:date="2023-09-23T14:34:00Z"/>
        </w:trPr>
        <w:tc>
          <w:tcPr>
            <w:tcW w:w="2269" w:type="dxa"/>
          </w:tcPr>
          <w:p w14:paraId="57ADF4DB" w14:textId="77777777" w:rsidR="00171CAA" w:rsidRDefault="00000000">
            <w:pPr>
              <w:pStyle w:val="Compact"/>
              <w:jc w:val="left"/>
              <w:rPr>
                <w:ins w:id="53" w:author="Author" w:date="2023-09-23T14:34:00Z"/>
              </w:rPr>
            </w:pPr>
            <w:ins w:id="54" w:author="Author" w:date="2023-09-23T14:34:00Z">
              <w:r>
                <w:t>Lunt et al. (2021)</w:t>
              </w:r>
            </w:ins>
          </w:p>
        </w:tc>
        <w:tc>
          <w:tcPr>
            <w:tcW w:w="791" w:type="dxa"/>
          </w:tcPr>
          <w:p w14:paraId="47976B3C" w14:textId="77777777" w:rsidR="00171CAA" w:rsidRDefault="00000000">
            <w:pPr>
              <w:pStyle w:val="Compact"/>
              <w:jc w:val="left"/>
              <w:rPr>
                <w:ins w:id="55" w:author="Author" w:date="2023-09-23T14:34:00Z"/>
              </w:rPr>
            </w:pPr>
            <w:ins w:id="56" w:author="Author" w:date="2023-09-23T14:34:00Z">
              <w:r>
                <w:t>EECO</w:t>
              </w:r>
            </w:ins>
          </w:p>
        </w:tc>
        <w:tc>
          <w:tcPr>
            <w:tcW w:w="1367" w:type="dxa"/>
          </w:tcPr>
          <w:p w14:paraId="16F9ADB9" w14:textId="56A0087E" w:rsidR="00171CAA" w:rsidRDefault="00000000">
            <w:pPr>
              <w:pStyle w:val="Compact"/>
              <w:jc w:val="left"/>
              <w:rPr>
                <w:ins w:id="57" w:author="Author" w:date="2023-09-23T14:34:00Z"/>
              </w:rPr>
            </w:pPr>
            <w:ins w:id="58" w:author="Author" w:date="2023-09-23T14:34:00Z">
              <w:r>
                <w:t>18</w:t>
              </w:r>
              <w:r w:rsidR="00482DE6">
                <w:t>–</w:t>
              </w:r>
              <w:r>
                <w:t>26</w:t>
              </w:r>
            </w:ins>
          </w:p>
        </w:tc>
        <w:tc>
          <w:tcPr>
            <w:tcW w:w="1233" w:type="dxa"/>
          </w:tcPr>
          <w:p w14:paraId="038A4C48" w14:textId="77777777" w:rsidR="00171CAA" w:rsidRDefault="00000000">
            <w:pPr>
              <w:pStyle w:val="Compact"/>
              <w:jc w:val="left"/>
              <w:rPr>
                <w:ins w:id="59" w:author="Author" w:date="2023-09-23T14:34:00Z"/>
              </w:rPr>
            </w:pPr>
            <w:ins w:id="60" w:author="Author" w:date="2023-09-23T14:34:00Z">
              <w:r>
                <w:t>tropics - high latitude</w:t>
              </w:r>
            </w:ins>
          </w:p>
        </w:tc>
        <w:tc>
          <w:tcPr>
            <w:tcW w:w="1685" w:type="dxa"/>
          </w:tcPr>
          <w:p w14:paraId="6B9D10DD" w14:textId="77777777" w:rsidR="00171CAA" w:rsidRDefault="00000000">
            <w:pPr>
              <w:pStyle w:val="Compact"/>
              <w:jc w:val="left"/>
              <w:rPr>
                <w:ins w:id="61" w:author="Author" w:date="2023-09-23T14:34:00Z"/>
              </w:rPr>
            </w:pPr>
            <w:proofErr w:type="spellStart"/>
            <w:ins w:id="62" w:author="Author" w:date="2023-09-23T14:34:00Z">
              <w:r>
                <w:t>DeepMIP</w:t>
              </w:r>
              <w:proofErr w:type="spellEnd"/>
              <w:r>
                <w:t xml:space="preserve"> climate models</w:t>
              </w:r>
            </w:ins>
          </w:p>
        </w:tc>
        <w:tc>
          <w:tcPr>
            <w:tcW w:w="2015" w:type="dxa"/>
          </w:tcPr>
          <w:p w14:paraId="039CDCA9" w14:textId="77777777" w:rsidR="00171CAA" w:rsidRDefault="00000000">
            <w:pPr>
              <w:pStyle w:val="Compact"/>
              <w:jc w:val="left"/>
              <w:rPr>
                <w:ins w:id="63" w:author="Author" w:date="2023-09-23T14:34:00Z"/>
              </w:rPr>
            </w:pPr>
            <w:ins w:id="64" w:author="Author" w:date="2023-09-23T14:34:00Z">
              <w:r>
                <w:t>none (GCM simulations)</w:t>
              </w:r>
            </w:ins>
          </w:p>
        </w:tc>
      </w:tr>
    </w:tbl>
    <w:p w14:paraId="62ED83E9" w14:textId="77777777" w:rsidR="00171CAA" w:rsidRDefault="00000000">
      <w:pPr>
        <w:pStyle w:val="Heading1"/>
      </w:pPr>
      <w:bookmarkStart w:id="65" w:name="materials-methods"/>
      <w:bookmarkEnd w:id="14"/>
      <w:bookmarkEnd w:id="47"/>
      <w:r>
        <w:t>Materials &amp; Methods</w:t>
      </w:r>
    </w:p>
    <w:p w14:paraId="4CEA65AC" w14:textId="77777777" w:rsidR="00171CAA" w:rsidRDefault="00000000">
      <w:pPr>
        <w:pStyle w:val="Heading2"/>
      </w:pPr>
      <w:bookmarkStart w:id="66" w:name="geochemical-data"/>
      <w:r>
        <w:t>Geochemical data</w:t>
      </w:r>
    </w:p>
    <w:p w14:paraId="574B6421" w14:textId="055AEC3F" w:rsidR="00171CAA" w:rsidRDefault="00000000">
      <w:pPr>
        <w:pStyle w:val="FirstParagraph"/>
      </w:pPr>
      <w:r>
        <w:t xml:space="preserve">Geochemical </w:t>
      </w:r>
      <w:del w:id="67" w:author="Author" w:date="2023-09-23T14:34:00Z">
        <w:r>
          <w:delText>climate</w:delText>
        </w:r>
      </w:del>
      <w:ins w:id="68" w:author="Author" w:date="2023-09-23T14:34:00Z">
        <w:r>
          <w:t>climatic</w:t>
        </w:r>
      </w:ins>
      <w:r>
        <w:t xml:space="preserve"> proxy data were extracted from a latest Paleocene and early Eocene compilation (Hollis et al., 2019). This compilation provides </w:t>
      </w:r>
      <w:ins w:id="69" w:author="Author" w:date="2023-09-23T14:34:00Z">
        <w:r>
          <w:t xml:space="preserve">sea surface temperature </w:t>
        </w:r>
      </w:ins>
      <w:r>
        <w:t>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For our analyses, this dataset was restricted to the EECO (defined as 53.8</w:t>
      </w:r>
      <w:del w:id="70" w:author="Author" w:date="2023-09-23T14:34:00Z">
        <w:r>
          <w:delText xml:space="preserve"> – </w:delText>
        </w:r>
      </w:del>
      <w:ins w:id="71" w:author="Author" w:date="2023-09-23T14:34:00Z">
        <w:r>
          <w:t>–</w:t>
        </w:r>
      </w:ins>
      <w:r>
        <w:t xml:space="preserve">49.1 Ma) and samples </w:t>
      </w:r>
      <w:ins w:id="72" w:author="Author" w:date="2023-09-23T14:34:00Z">
        <w:r>
          <w:t xml:space="preserve">originating </w:t>
        </w:r>
      </w:ins>
      <w:r>
        <w:t xml:space="preserve">from </w:t>
      </w:r>
      <w:ins w:id="73" w:author="Author" w:date="2023-09-23T14:34:00Z">
        <w:r>
          <w:t xml:space="preserve">near </w:t>
        </w:r>
      </w:ins>
      <w:r>
        <w:t xml:space="preserve">the </w:t>
      </w:r>
      <w:del w:id="74" w:author="Author" w:date="2023-09-23T14:34:00Z">
        <w:r>
          <w:delText>continental shelf</w:delText>
        </w:r>
      </w:del>
      <w:ins w:id="75" w:author="Author" w:date="2023-09-23T14:34:00Z">
        <w:r>
          <w:t xml:space="preserve">ocean surface </w:t>
        </w:r>
        <w:r>
          <w:lastRenderedPageBreak/>
          <w:t>or mixed layer. Consequently, samples labelled as “thermocline</w:t>
        </w:r>
      </w:ins>
      <w:r w:rsidR="00056228">
        <w:t>”,</w:t>
      </w:r>
      <w:ins w:id="76" w:author="Author" w:date="2023-09-23T14:34:00Z">
        <w:r>
          <w:t xml:space="preserve"> or “sub-thermocline”</w:t>
        </w:r>
      </w:ins>
      <w:r w:rsidR="00056228">
        <w:t>,</w:t>
      </w:r>
      <w:ins w:id="77" w:author="Author" w:date="2023-09-23T14:34:00Z">
        <w:r>
          <w:t xml:space="preserve"> were excluded</w:t>
        </w:r>
      </w:ins>
      <w:r>
        <w:t>. Recrystallised δ</w:t>
      </w:r>
      <w:r>
        <w:rPr>
          <w:vertAlign w:val="superscript"/>
        </w:rPr>
        <w:t>18</w:t>
      </w:r>
      <w:r>
        <w:t>O samples were also excluded as secondary diagenetic calcite precipitated after deposition can bias isotope measurements and offset temperature values (Schrag, 1999). This filtering resulted in most δ</w:t>
      </w:r>
      <w:r>
        <w:rPr>
          <w:vertAlign w:val="superscript"/>
        </w:rPr>
        <w:t>18</w:t>
      </w:r>
      <w:r>
        <w:t>O samples being excluded from the dataset (retaining 8 out of 152). After data filtering, 308 geochemical proxy samples from 23 locations remained</w:t>
      </w:r>
      <w:del w:id="78" w:author="Author" w:date="2023-09-23T14:34:00Z">
        <w:r>
          <w:delText>.</w:delText>
        </w:r>
      </w:del>
      <w:ins w:id="79" w:author="Author" w:date="2023-09-23T14:34:00Z">
        <w:r>
          <w:t xml:space="preserve"> (Fig. 1).</w:t>
        </w:r>
      </w:ins>
      <w:r>
        <w:t xml:space="preserve"> For a detailed description of each proxy see Hollis et al. (2019).</w:t>
      </w:r>
    </w:p>
    <w:p w14:paraId="024D2E5E" w14:textId="77777777" w:rsidR="00171CAA" w:rsidRDefault="00000000">
      <w:pPr>
        <w:pStyle w:val="Heading2"/>
      </w:pPr>
      <w:bookmarkStart w:id="80" w:name="ecological-data"/>
      <w:bookmarkEnd w:id="66"/>
      <w:r>
        <w:t>Ecological data</w:t>
      </w:r>
    </w:p>
    <w:p w14:paraId="65F88099" w14:textId="6198E751" w:rsidR="00171CAA" w:rsidRDefault="00000000">
      <w:pPr>
        <w:pStyle w:val="FirstParagraph"/>
      </w:pPr>
      <w:r>
        <w:rPr>
          <w:b/>
          <w:bCs/>
        </w:rPr>
        <w:t>Coral reefs.</w:t>
      </w:r>
      <w:r>
        <w:t xml:space="preserve"> Today, shallow warm-water coral reefs are limited to tropical and subtropical latitudes (~34° N</w:t>
      </w:r>
      <w:del w:id="81" w:author="Author" w:date="2023-09-23T14:34:00Z">
        <w:r>
          <w:delText xml:space="preserve"> – </w:delText>
        </w:r>
      </w:del>
      <w:ins w:id="82" w:author="Author" w:date="2023-09-23T14:34:00Z">
        <w:r>
          <w:t>–</w:t>
        </w:r>
      </w:ins>
      <w:r>
        <w:t xml:space="preserve">32° S), with minimum sea surface temperature tolerances (~18°C) being the primary constraint on this distribution (Johannes et al., 1983; Kleypas et al., 1999; Yamano et al., 2001). As coral reefs reside at the upper thermal limit of the oceans today, their maximum sea surface temperature tolerance is less well-constrained, with some studies suggesting up to 35.6°C in the geological past (Jones et al., 2022). Nevertheless, coral reefs have frequently been recognised as tracers of past (sub-)tropical conditions (Ziegler et al., 1984; Kiessling, 2001). During the Eocene, coral communities and reefs expanded across tropical and temperate latitudes, with communities found up to </w:t>
      </w:r>
      <w:proofErr w:type="spellStart"/>
      <w:r>
        <w:t>palaeolatitudes</w:t>
      </w:r>
      <w:proofErr w:type="spellEnd"/>
      <w:r>
        <w:t xml:space="preserve"> of 43</w:t>
      </w:r>
      <w:del w:id="83" w:author="Author" w:date="2023-09-23T14:34:00Z">
        <w:r>
          <w:delText xml:space="preserve"> </w:delText>
        </w:r>
      </w:del>
      <w:r>
        <w:t>° N (Zamagni et al., 2012). Using a compilation of Paleocene</w:t>
      </w:r>
      <w:del w:id="84" w:author="Author" w:date="2023-09-23T14:34:00Z">
        <w:r>
          <w:delText xml:space="preserve"> – </w:delText>
        </w:r>
      </w:del>
      <w:ins w:id="85" w:author="Author" w:date="2023-09-23T14:34:00Z">
        <w:r>
          <w:t>–</w:t>
        </w:r>
      </w:ins>
      <w:r>
        <w:t>early Eocene coral reefs and community localities (Zamagni et al., 2012), we generated quantitative sea surface temperature estimates for the ECCO. To do so, we extracted localities from the compilation that are inferred to be Ilerdian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(Kleypas et al., 1999) to define a normal probability distribution of potential temperature values for coral reef localities. This normal probability distribution was defined with a mean of 27.6</w:t>
      </w:r>
      <w:ins w:id="86" w:author="Author" w:date="2023-09-23T14:34:00Z">
        <w:r>
          <w:t>°C</w:t>
        </w:r>
      </w:ins>
      <w:r>
        <w:t xml:space="preserve"> and a standard deviation of 2.125</w:t>
      </w:r>
      <w:del w:id="87" w:author="Author" w:date="2023-09-23T14:34:00Z">
        <w:r>
          <w:delText>, placing 97.5%</w:delText>
        </w:r>
      </w:del>
      <w:ins w:id="88" w:author="Author" w:date="2023-09-23T14:34:00Z">
        <w:r>
          <w:t>°C, which places the minimum (21°C) at the lower end</w:t>
        </w:r>
      </w:ins>
      <w:r>
        <w:t xml:space="preserve"> of the </w:t>
      </w:r>
      <w:del w:id="89" w:author="Author" w:date="2023-09-23T14:34:00Z">
        <w:r>
          <w:delText>probability</w:delText>
        </w:r>
      </w:del>
      <w:ins w:id="90" w:author="Author" w:date="2023-09-23T14:34:00Z">
        <w:r>
          <w:t>95% highest</w:t>
        </w:r>
      </w:ins>
      <w:r>
        <w:t xml:space="preserve"> density </w:t>
      </w:r>
      <w:del w:id="91" w:author="Author" w:date="2023-09-23T14:34:00Z">
        <w:r>
          <w:delText>above the minimum</w:delText>
        </w:r>
      </w:del>
      <w:ins w:id="92" w:author="Author" w:date="2023-09-23T14:34:00Z">
        <w:r>
          <w:t>interval of that distribution</w:t>
        </w:r>
      </w:ins>
      <w:r>
        <w:t>.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41EEF800"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w:t>
      </w:r>
      <w:del w:id="93" w:author="Author" w:date="2023-09-23T14:34:00Z">
        <w:r>
          <w:delText>,</w:delText>
        </w:r>
      </w:del>
      <w:r>
        <w:t xml:space="preserve"> lower temperature limits have been established for the genera </w:t>
      </w:r>
      <w:r>
        <w:rPr>
          <w:i/>
          <w:iCs/>
        </w:rPr>
        <w:t>Avicennia</w:t>
      </w:r>
      <w:r>
        <w:t xml:space="preserve"> (15.6°C) and </w:t>
      </w:r>
      <w:r>
        <w:rPr>
          <w:i/>
          <w:iCs/>
        </w:rPr>
        <w:t>Rhizophora</w:t>
      </w:r>
      <w:r>
        <w:t xml:space="preserve"> (20.7°C) (Quisthoudt et al., 2012). Both </w:t>
      </w:r>
      <w:r>
        <w:rPr>
          <w:i/>
          <w:iCs/>
        </w:rPr>
        <w:t>Avicennia</w:t>
      </w:r>
      <w:r>
        <w:t xml:space="preserve"> and members of the Rhizophoraceae family were widespread and co-occurred across </w:t>
      </w:r>
      <w:r>
        <w:lastRenderedPageBreak/>
        <w:t xml:space="preserve">tropical and temperate latitudes in the early Eocene. Only </w:t>
      </w:r>
      <w:r>
        <w:rPr>
          <w:i/>
          <w:iCs/>
        </w:rPr>
        <w:t>Avicennia</w:t>
      </w:r>
      <w:r>
        <w:t xml:space="preserve">, however, occurred at polar latitudes (Suan et al., 2017; Popescu et al., 2021). Assuming that Eocene members of these mangrove taxa conform to similar climatic requirements as their modern relatives, the presence and absence of </w:t>
      </w:r>
      <w:r>
        <w:rPr>
          <w:i/>
          <w:iCs/>
        </w:rPr>
        <w:t>Avicennia</w:t>
      </w:r>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5B1A04CB" w:rsidR="00171CAA" w:rsidRDefault="00000000">
      <w:pPr>
        <w:numPr>
          <w:ilvl w:val="0"/>
          <w:numId w:val="14"/>
        </w:numPr>
      </w:pPr>
      <w:r>
        <w:rPr>
          <w:i/>
          <w:iCs/>
        </w:rPr>
        <w:t>Avicennia</w:t>
      </w:r>
      <w:r>
        <w:t>-only assemblages (</w:t>
      </w:r>
      <m:oMath>
        <m:r>
          <w:rPr>
            <w:rFonts w:ascii="Cambria Math" w:hAnsi="Cambria Math"/>
          </w:rPr>
          <m:t>n</m:t>
        </m:r>
        <m:r>
          <m:rPr>
            <m:sty m:val="p"/>
          </m:rPr>
          <w:rPr>
            <w:rFonts w:ascii="Cambria Math" w:hAnsi="Cambria Math"/>
          </w:rPr>
          <m:t>=</m:t>
        </m:r>
        <m:r>
          <w:rPr>
            <w:rFonts w:ascii="Cambria Math" w:hAnsi="Cambria Math"/>
          </w:rPr>
          <m:t>2</m:t>
        </m:r>
      </m:oMath>
      <w:r>
        <w:t xml:space="preserve">): the absence of Rhizophoraceae is indicative of temperatures </w:t>
      </w:r>
      <w:del w:id="94" w:author="Author" w:date="2023-09-23T14:34:00Z">
        <w:r>
          <w:delText xml:space="preserve">being </w:delText>
        </w:r>
      </w:del>
      <w:r>
        <w:t>between 15.6°C (lower temperature lim</w:t>
      </w:r>
      <w:r w:rsidR="00056228">
        <w:t>i</w:t>
      </w:r>
      <w:r>
        <w:t xml:space="preserve">t of </w:t>
      </w:r>
      <w:proofErr w:type="spellStart"/>
      <w:r>
        <w:rPr>
          <w:i/>
          <w:iCs/>
        </w:rPr>
        <w:t>Avicennia</w:t>
      </w:r>
      <w:proofErr w:type="spellEnd"/>
      <w:r>
        <w:t xml:space="preserve">) and 20.7°C (lower temperature limit of </w:t>
      </w:r>
      <w:r>
        <w:rPr>
          <w:i/>
          <w:iCs/>
        </w:rPr>
        <w:t>Rhizophora</w:t>
      </w:r>
      <w:r>
        <w:t xml:space="preserve">). However, a value of 22.5°C is </w:t>
      </w:r>
      <w:del w:id="95" w:author="Author" w:date="2023-09-23T14:34:00Z">
        <w:r>
          <w:delText>ascribed</w:delText>
        </w:r>
      </w:del>
      <w:ins w:id="96" w:author="Author" w:date="2023-09-23T14:34:00Z">
        <w:r>
          <w:t>assumed</w:t>
        </w:r>
      </w:ins>
      <w:r>
        <w:t xml:space="preserve"> as the upper temperature limit here as </w:t>
      </w:r>
      <w:r>
        <w:rPr>
          <w:i/>
          <w:iCs/>
        </w:rPr>
        <w:t>Rhizophora</w:t>
      </w:r>
      <w:r>
        <w:t xml:space="preserve"> is rare below this temperature. We define the </w:t>
      </w:r>
      <w:r>
        <w:rPr>
          <w:i/>
          <w:iCs/>
        </w:rPr>
        <w:t>Avicennia</w:t>
      </w:r>
      <w:r>
        <w:t>-only temperature distribution as a normal distribution with a mean of 19.05</w:t>
      </w:r>
      <w:ins w:id="97" w:author="Author" w:date="2023-09-23T14:34:00Z">
        <w:r>
          <w:t>°C</w:t>
        </w:r>
      </w:ins>
      <w:r>
        <w:t xml:space="preserve"> and a standard deviation of 1.725</w:t>
      </w:r>
      <w:ins w:id="98" w:author="Author" w:date="2023-09-23T14:34:00Z">
        <w:r>
          <w:t>°C</w:t>
        </w:r>
      </w:ins>
      <w:r>
        <w:t>, resulting in 95% of the probability density being placed within the temperature limits.</w:t>
      </w:r>
    </w:p>
    <w:p w14:paraId="56EF44A8" w14:textId="77777777" w:rsidR="00171CAA" w:rsidRDefault="00000000">
      <w:pPr>
        <w:numPr>
          <w:ilvl w:val="0"/>
          <w:numId w:val="14"/>
        </w:numPr>
      </w:pPr>
      <w:r>
        <w:rPr>
          <w:i/>
          <w:iCs/>
        </w:rPr>
        <w:t>Avicennia</w:t>
      </w:r>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r>
        <w:rPr>
          <w:i/>
          <w:iCs/>
        </w:rPr>
        <w:t>Aviciennia</w:t>
      </w:r>
      <w:r>
        <w:t xml:space="preserve"> and </w:t>
      </w:r>
      <w:r>
        <w:rPr>
          <w:i/>
          <w:iCs/>
        </w:rPr>
        <w:t>Rhizophora</w:t>
      </w:r>
      <w:r>
        <w:t xml:space="preserve"> are not well established in Quisthoudt et al. (2012), we assign the same maximum temperature limits (29.5°C) as coral reef localities, because mangroves are also widely distributed throughout tropical regions. Consequently, we define the temperature distribution for this locality as a normal distribution with a mean of 25.1</w:t>
      </w:r>
      <w:ins w:id="99" w:author="Author" w:date="2023-09-23T14:34:00Z">
        <w:r>
          <w:t>°C</w:t>
        </w:r>
      </w:ins>
      <w:r>
        <w:t xml:space="preserve"> and a standard deviation of 2.2</w:t>
      </w:r>
      <w:ins w:id="100" w:author="Author" w:date="2023-09-23T14:34:00Z">
        <w:r>
          <w:t>°C</w:t>
        </w:r>
      </w:ins>
      <w:r>
        <w:t>, with 95% probability density within the temperature limits.</w:t>
      </w:r>
    </w:p>
    <w:tbl>
      <w:tblPr>
        <w:tblStyle w:val="Table"/>
        <w:tblW w:w="5000" w:type="pct"/>
        <w:tblLook w:val="0000" w:firstRow="0" w:lastRow="0" w:firstColumn="0" w:lastColumn="0" w:noHBand="0" w:noVBand="0"/>
      </w:tblPr>
      <w:tblGrid>
        <w:gridCol w:w="9360"/>
      </w:tblGrid>
      <w:tr w:rsidR="00171CAA" w14:paraId="09D9872A" w14:textId="77777777">
        <w:tc>
          <w:tcPr>
            <w:tcW w:w="0" w:type="auto"/>
          </w:tcPr>
          <w:p w14:paraId="19F2AF83" w14:textId="77777777" w:rsidR="00BC1E8A" w:rsidRDefault="00000000">
            <w:pPr>
              <w:jc w:val="center"/>
              <w:rPr>
                <w:del w:id="101" w:author="Author" w:date="2023-09-23T14:34:00Z"/>
              </w:rPr>
            </w:pPr>
            <w:bookmarkStart w:id="102" w:name="fig-1"/>
            <w:del w:id="103" w:author="Author" w:date="2023-09-23T14:34:00Z">
              <w:r>
                <w:rPr>
                  <w:noProof/>
                </w:rPr>
                <w:drawing>
                  <wp:inline distT="0" distB="0" distL="0" distR="0" wp14:anchorId="0E43F5B5" wp14:editId="6035CE4F">
                    <wp:extent cx="5399999" cy="3239542"/>
                    <wp:effectExtent l="0" t="0" r="0" b="0"/>
                    <wp:docPr id="47031781" name="Picture 47031781"/>
                    <wp:cNvGraphicFramePr/>
                    <a:graphic xmlns:a="http://schemas.openxmlformats.org/drawingml/2006/main">
                      <a:graphicData uri="http://schemas.openxmlformats.org/drawingml/2006/picture">
                        <pic:pic xmlns:pic="http://schemas.openxmlformats.org/drawingml/2006/picture">
                          <pic:nvPicPr>
                            <pic:cNvPr id="26" name="Picture" descr="../figures/fig_1.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del>
          </w:p>
          <w:p w14:paraId="3429CC8E" w14:textId="77777777" w:rsidR="00171CAA" w:rsidRDefault="00000000">
            <w:pPr>
              <w:jc w:val="center"/>
              <w:rPr>
                <w:ins w:id="104" w:author="Author" w:date="2023-09-23T14:34:00Z"/>
              </w:rPr>
            </w:pPr>
            <w:ins w:id="105" w:author="Author" w:date="2023-09-23T14:34:00Z">
              <w:r>
                <w:rPr>
                  <w:noProof/>
                </w:rPr>
                <w:drawing>
                  <wp:inline distT="0" distB="0" distL="0" distR="0" wp14:anchorId="6AD0DB8C" wp14:editId="698378FA">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8"/>
                            <a:stretch>
                              <a:fillRect/>
                            </a:stretch>
                          </pic:blipFill>
                          <pic:spPr bwMode="auto">
                            <a:xfrm>
                              <a:off x="0" y="0"/>
                              <a:ext cx="5399999" cy="3239542"/>
                            </a:xfrm>
                            <a:prstGeom prst="rect">
                              <a:avLst/>
                            </a:prstGeom>
                            <a:noFill/>
                            <a:ln w="9525">
                              <a:noFill/>
                              <a:headEnd/>
                              <a:tailEnd/>
                            </a:ln>
                          </pic:spPr>
                        </pic:pic>
                      </a:graphicData>
                    </a:graphic>
                  </wp:inline>
                </w:drawing>
              </w:r>
            </w:ins>
          </w:p>
          <w:p w14:paraId="4299302A" w14:textId="77777777" w:rsidR="00171CAA" w:rsidRDefault="00000000">
            <w:pPr>
              <w:pStyle w:val="ImageCaption"/>
              <w:spacing w:before="200"/>
              <w:jc w:val="lef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tc>
        <w:bookmarkEnd w:id="102"/>
      </w:tr>
    </w:tbl>
    <w:p w14:paraId="792309CE" w14:textId="77777777" w:rsidR="00171CAA" w:rsidRDefault="00000000">
      <w:pPr>
        <w:pStyle w:val="Heading2"/>
      </w:pPr>
      <w:bookmarkStart w:id="106" w:name="palaeogeographic-reconstruction"/>
      <w:bookmarkEnd w:id="80"/>
      <w:r>
        <w:lastRenderedPageBreak/>
        <w:t>Palaeogeographic reconstruction</w:t>
      </w:r>
    </w:p>
    <w:p w14:paraId="503C22D7" w14:textId="0B389753" w:rsidR="00171CAA" w:rsidRDefault="00000000">
      <w:pPr>
        <w:pStyle w:val="FirstParagraph"/>
      </w:pPr>
      <w:r>
        <w:t xml:space="preserve">The palaeogeographic distribution of geochemical and ecological data was reconstructed using the Merdith et al. (2021) </w:t>
      </w:r>
      <w:del w:id="107" w:author="Author" w:date="2023-09-23T14:34:00Z">
        <w:r>
          <w:delText>plate rotation model</w:delText>
        </w:r>
      </w:del>
      <w:ins w:id="108" w:author="Author" w:date="2023-09-23T14:34:00Z">
        <w:r>
          <w:t>Global Plate Model</w:t>
        </w:r>
      </w:ins>
      <w:r>
        <w:t xml:space="preserve"> via the </w:t>
      </w:r>
      <w:proofErr w:type="spellStart"/>
      <w:r>
        <w:t>palaeoverse</w:t>
      </w:r>
      <w:proofErr w:type="spellEnd"/>
      <w:r>
        <w:t xml:space="preserve"> R package (version 1.2.0, Jones et al., 2023). The midpoint age of the EECO (51.2 Ma), along with the present-day coordinates of geochemical and ecological data, were used for palaeogeographic reconstruction.</w:t>
      </w:r>
    </w:p>
    <w:p w14:paraId="2E116773" w14:textId="77777777" w:rsidR="00171CAA" w:rsidRDefault="00000000">
      <w:pPr>
        <w:pStyle w:val="Heading2"/>
      </w:pPr>
      <w:bookmarkStart w:id="109" w:name="bayesian-framework"/>
      <w:bookmarkEnd w:id="106"/>
      <w:r>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110"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110"/>
    </w:p>
    <w:bookmarkStart w:id="111" w:name="eq-nu"/>
    <w:p w14:paraId="636C9B3C" w14:textId="151210D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del w:id="112" w:author="Author" w:date="2023-09-23T14:34:00Z">
                  <w:rPr>
                    <w:rFonts w:ascii="Cambria Math" w:hAnsi="Cambria Math"/>
                  </w:rPr>
                </w:del>
              </m:ctrlPr>
            </m:fPr>
            <m:num>
              <m:r>
                <w:del w:id="113" w:author="Author" w:date="2023-09-23T14:34:00Z">
                  <w:rPr>
                    <w:rFonts w:ascii="Cambria Math" w:hAnsi="Cambria Math"/>
                  </w:rPr>
                  <m:t>K</m:t>
                </w:del>
              </m:r>
              <m:r>
                <w:del w:id="114" w:author="Author" w:date="2023-09-23T14:34:00Z">
                  <m:rPr>
                    <m:sty m:val="p"/>
                  </m:rPr>
                  <w:rPr>
                    <w:rFonts w:ascii="Cambria Math" w:hAnsi="Cambria Math"/>
                  </w:rPr>
                  <m:t>-</m:t>
                </w:del>
              </m:r>
              <m:r>
                <w:del w:id="115" w:author="Author" w:date="2023-09-23T14:34:00Z">
                  <w:rPr>
                    <w:rFonts w:ascii="Cambria Math" w:hAnsi="Cambria Math"/>
                  </w:rPr>
                  <m:t>A</m:t>
                </w:del>
              </m:r>
            </m:num>
            <m:den>
              <m:sSup>
                <m:sSupPr>
                  <m:ctrlPr>
                    <w:del w:id="116" w:author="Author" w:date="2023-09-23T14:34:00Z">
                      <w:rPr>
                        <w:rFonts w:ascii="Cambria Math" w:hAnsi="Cambria Math"/>
                      </w:rPr>
                    </w:del>
                  </m:ctrlPr>
                </m:sSupPr>
                <m:e>
                  <m:r>
                    <w:del w:id="117" w:author="Author" w:date="2023-09-23T14:34:00Z">
                      <w:rPr>
                        <w:rFonts w:ascii="Cambria Math" w:hAnsi="Cambria Math"/>
                      </w:rPr>
                      <m:t>e</m:t>
                    </w:del>
                  </m:r>
                </m:e>
                <m:sup>
                  <m:r>
                    <w:del w:id="118" w:author="Author" w:date="2023-09-23T14:34:00Z">
                      <w:rPr>
                        <w:rFonts w:ascii="Cambria Math" w:hAnsi="Cambria Math"/>
                      </w:rPr>
                      <m:t>B</m:t>
                    </w:del>
                  </m:r>
                  <m:d>
                    <m:dPr>
                      <m:ctrlPr>
                        <w:del w:id="119" w:author="Author" w:date="2023-09-23T14:34:00Z">
                          <w:rPr>
                            <w:rFonts w:ascii="Cambria Math" w:hAnsi="Cambria Math"/>
                          </w:rPr>
                        </w:del>
                      </m:ctrlPr>
                    </m:dPr>
                    <m:e>
                      <m:r>
                        <w:del w:id="120" w:author="Author" w:date="2023-09-23T14:34:00Z">
                          <w:rPr>
                            <w:rFonts w:ascii="Cambria Math" w:hAnsi="Cambria Math"/>
                          </w:rPr>
                          <m:t>abs</m:t>
                        </w:del>
                      </m:r>
                      <m:d>
                        <m:dPr>
                          <m:ctrlPr>
                            <w:del w:id="121" w:author="Author" w:date="2023-09-23T14:34:00Z">
                              <w:rPr>
                                <w:rFonts w:ascii="Cambria Math" w:hAnsi="Cambria Math"/>
                              </w:rPr>
                            </w:del>
                          </m:ctrlPr>
                        </m:dPr>
                        <m:e>
                          <m:sSub>
                            <m:sSubPr>
                              <m:ctrlPr>
                                <w:del w:id="122" w:author="Author" w:date="2023-09-23T14:34:00Z">
                                  <w:rPr>
                                    <w:rFonts w:ascii="Cambria Math" w:hAnsi="Cambria Math"/>
                                  </w:rPr>
                                </w:del>
                              </m:ctrlPr>
                            </m:sSubPr>
                            <m:e>
                              <m:r>
                                <w:del w:id="123" w:author="Author" w:date="2023-09-23T14:34:00Z">
                                  <w:rPr>
                                    <w:rFonts w:ascii="Cambria Math" w:hAnsi="Cambria Math"/>
                                  </w:rPr>
                                  <m:t>l</m:t>
                                </w:del>
                              </m:r>
                            </m:e>
                            <m:sub>
                              <m:r>
                                <w:del w:id="124" w:author="Author" w:date="2023-09-23T14:34:00Z">
                                  <w:rPr>
                                    <w:rFonts w:ascii="Cambria Math" w:hAnsi="Cambria Math"/>
                                  </w:rPr>
                                  <m:t>j</m:t>
                                </w:del>
                              </m:r>
                            </m:sub>
                          </m:sSub>
                        </m:e>
                      </m:d>
                      <m:r>
                        <w:del w:id="125" w:author="Author" w:date="2023-09-23T14:34:00Z">
                          <m:rPr>
                            <m:sty m:val="p"/>
                          </m:rPr>
                          <w:rPr>
                            <w:rFonts w:ascii="Cambria Math" w:hAnsi="Cambria Math"/>
                          </w:rPr>
                          <m:t>-</m:t>
                        </w:del>
                      </m:r>
                      <m:r>
                        <w:del w:id="126" w:author="Author" w:date="2023-09-23T14:34:00Z">
                          <w:rPr>
                            <w:rFonts w:ascii="Cambria Math" w:hAnsi="Cambria Math"/>
                          </w:rPr>
                          <m:t>M</m:t>
                        </w:del>
                      </m:r>
                    </m:e>
                  </m:d>
                </m:sup>
              </m:sSup>
            </m:den>
          </m:f>
          <m:f>
            <m:fPr>
              <m:ctrlPr>
                <w:ins w:id="127" w:author="Author" w:date="2023-09-23T14:34:00Z">
                  <w:rPr>
                    <w:rFonts w:ascii="Cambria Math" w:hAnsi="Cambria Math"/>
                  </w:rPr>
                </w:ins>
              </m:ctrlPr>
            </m:fPr>
            <m:num>
              <m:r>
                <w:ins w:id="128" w:author="Author" w:date="2023-09-23T14:34:00Z">
                  <w:rPr>
                    <w:rFonts w:ascii="Cambria Math" w:hAnsi="Cambria Math"/>
                  </w:rPr>
                  <m:t>K</m:t>
                </w:ins>
              </m:r>
              <m:r>
                <w:ins w:id="129" w:author="Author" w:date="2023-09-23T14:34:00Z">
                  <m:rPr>
                    <m:sty m:val="p"/>
                  </m:rPr>
                  <w:rPr>
                    <w:rFonts w:ascii="Cambria Math" w:hAnsi="Cambria Math"/>
                  </w:rPr>
                  <m:t>-</m:t>
                </w:ins>
              </m:r>
              <m:r>
                <w:ins w:id="130" w:author="Author" w:date="2023-09-23T14:34:00Z">
                  <w:rPr>
                    <w:rFonts w:ascii="Cambria Math" w:hAnsi="Cambria Math"/>
                  </w:rPr>
                  <m:t>A</m:t>
                </w:ins>
              </m:r>
            </m:num>
            <m:den>
              <m:r>
                <w:ins w:id="131" w:author="Author" w:date="2023-09-23T14:34:00Z">
                  <w:rPr>
                    <w:rFonts w:ascii="Cambria Math" w:hAnsi="Cambria Math"/>
                  </w:rPr>
                  <m:t>1</m:t>
                </w:ins>
              </m:r>
              <m:r>
                <w:ins w:id="132" w:author="Author" w:date="2023-09-23T14:34:00Z">
                  <m:rPr>
                    <m:sty m:val="p"/>
                  </m:rPr>
                  <w:rPr>
                    <w:rFonts w:ascii="Cambria Math" w:hAnsi="Cambria Math"/>
                  </w:rPr>
                  <m:t>+</m:t>
                </w:ins>
              </m:r>
              <m:sSup>
                <m:sSupPr>
                  <m:ctrlPr>
                    <w:ins w:id="133" w:author="Author" w:date="2023-09-23T14:34:00Z">
                      <w:rPr>
                        <w:rFonts w:ascii="Cambria Math" w:hAnsi="Cambria Math"/>
                      </w:rPr>
                    </w:ins>
                  </m:ctrlPr>
                </m:sSupPr>
                <m:e>
                  <m:r>
                    <w:ins w:id="134" w:author="Author" w:date="2023-09-23T14:34:00Z">
                      <w:rPr>
                        <w:rFonts w:ascii="Cambria Math" w:hAnsi="Cambria Math"/>
                      </w:rPr>
                      <m:t>e</m:t>
                    </w:ins>
                  </m:r>
                </m:e>
                <m:sup>
                  <m:r>
                    <w:ins w:id="135" w:author="Author" w:date="2023-09-23T14:34:00Z">
                      <w:rPr>
                        <w:rFonts w:ascii="Cambria Math" w:hAnsi="Cambria Math"/>
                      </w:rPr>
                      <m:t>B</m:t>
                    </w:ins>
                  </m:r>
                  <m:d>
                    <m:dPr>
                      <m:ctrlPr>
                        <w:ins w:id="136" w:author="Author" w:date="2023-09-23T14:34:00Z">
                          <w:rPr>
                            <w:rFonts w:ascii="Cambria Math" w:hAnsi="Cambria Math"/>
                          </w:rPr>
                        </w:ins>
                      </m:ctrlPr>
                    </m:dPr>
                    <m:e>
                      <m:r>
                        <w:ins w:id="137" w:author="Author" w:date="2023-09-23T14:34:00Z">
                          <w:rPr>
                            <w:rFonts w:ascii="Cambria Math" w:hAnsi="Cambria Math"/>
                          </w:rPr>
                          <m:t>abs</m:t>
                        </w:ins>
                      </m:r>
                      <m:d>
                        <m:dPr>
                          <m:ctrlPr>
                            <w:ins w:id="138" w:author="Author" w:date="2023-09-23T14:34:00Z">
                              <w:rPr>
                                <w:rFonts w:ascii="Cambria Math" w:hAnsi="Cambria Math"/>
                              </w:rPr>
                            </w:ins>
                          </m:ctrlPr>
                        </m:dPr>
                        <m:e>
                          <m:sSub>
                            <m:sSubPr>
                              <m:ctrlPr>
                                <w:ins w:id="139" w:author="Author" w:date="2023-09-23T14:34:00Z">
                                  <w:rPr>
                                    <w:rFonts w:ascii="Cambria Math" w:hAnsi="Cambria Math"/>
                                  </w:rPr>
                                </w:ins>
                              </m:ctrlPr>
                            </m:sSubPr>
                            <m:e>
                              <m:r>
                                <w:ins w:id="140" w:author="Author" w:date="2023-09-23T14:34:00Z">
                                  <w:rPr>
                                    <w:rFonts w:ascii="Cambria Math" w:hAnsi="Cambria Math"/>
                                  </w:rPr>
                                  <m:t>l</m:t>
                                </w:ins>
                              </m:r>
                            </m:e>
                            <m:sub>
                              <m:r>
                                <w:ins w:id="141" w:author="Author" w:date="2023-09-23T14:34:00Z">
                                  <w:rPr>
                                    <w:rFonts w:ascii="Cambria Math" w:hAnsi="Cambria Math"/>
                                  </w:rPr>
                                  <m:t>j</m:t>
                                </w:ins>
                              </m:r>
                            </m:sub>
                          </m:sSub>
                        </m:e>
                      </m:d>
                      <m:r>
                        <w:ins w:id="142" w:author="Author" w:date="2023-09-23T14:34:00Z">
                          <m:rPr>
                            <m:sty m:val="p"/>
                          </m:rPr>
                          <w:rPr>
                            <w:rFonts w:ascii="Cambria Math" w:hAnsi="Cambria Math"/>
                          </w:rPr>
                          <m:t>-</m:t>
                        </w:ins>
                      </m:r>
                      <m:r>
                        <w:ins w:id="143" w:author="Author" w:date="2023-09-23T14:34:00Z">
                          <w:rPr>
                            <w:rFonts w:ascii="Cambria Math" w:hAnsi="Cambria Math"/>
                          </w:rPr>
                          <m:t>M</m:t>
                        </w:ins>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111"/>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rPr>
          <w:ins w:id="144" w:author="Author" w:date="2023-09-23T14:34:00Z"/>
        </w:rPr>
      </w:pPr>
      <w:ins w:id="145" w:author="Author" w:date="2023-09-23T14:34:00Z">
        <w:r>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w:ins>
      <m:oMath>
        <m:r>
          <w:ins w:id="146" w:author="Author" w:date="2023-09-23T14:34:00Z">
            <w:rPr>
              <w:rFonts w:ascii="Cambria Math" w:hAnsi="Cambria Math"/>
            </w:rPr>
            <m:t>M</m:t>
          </w:ins>
        </m:r>
      </m:oMath>
      <w:ins w:id="147" w:author="Author" w:date="2023-09-23T14:34:00Z">
        <w:r>
          <w:t xml:space="preserve">, and by altering the steepness of the curve by varying </w:t>
        </w:r>
      </w:ins>
      <m:oMath>
        <m:r>
          <w:ins w:id="148" w:author="Author" w:date="2023-09-23T14:34:00Z">
            <w:rPr>
              <w:rFonts w:ascii="Cambria Math" w:hAnsi="Cambria Math"/>
            </w:rPr>
            <m:t>B</m:t>
          </w:ins>
        </m:r>
      </m:oMath>
      <w:ins w:id="149" w:author="Author" w:date="2023-09-23T14:34:00Z">
        <w:r>
          <w:t xml:space="preserve">. For example, one limb of a second-order polynomial as in Bijl et al. (2009) can be approximated by increasing </w:t>
        </w:r>
      </w:ins>
      <m:oMath>
        <m:r>
          <w:ins w:id="150" w:author="Author" w:date="2023-09-23T14:34:00Z">
            <w:rPr>
              <w:rFonts w:ascii="Cambria Math" w:hAnsi="Cambria Math"/>
            </w:rPr>
            <m:t>M</m:t>
          </w:ins>
        </m:r>
      </m:oMath>
      <w:ins w:id="151" w:author="Author" w:date="2023-09-23T14:34:00Z">
        <w:r>
          <w:t xml:space="preserve"> towards high </w:t>
        </w:r>
        <w:proofErr w:type="gramStart"/>
        <w:r>
          <w:t>latitudes, and</w:t>
        </w:r>
        <w:proofErr w:type="gramEnd"/>
        <w:r>
          <w:t xml:space="preserve"> decreasing </w:t>
        </w:r>
      </w:ins>
      <m:oMath>
        <m:r>
          <w:ins w:id="152" w:author="Author" w:date="2023-09-23T14:34:00Z">
            <w:rPr>
              <w:rFonts w:ascii="Cambria Math" w:hAnsi="Cambria Math"/>
            </w:rPr>
            <m:t>B</m:t>
          </w:ins>
        </m:r>
      </m:oMath>
      <w:ins w:id="153" w:author="Author" w:date="2023-09-23T14:34:00Z">
        <w:r>
          <w:t xml:space="preserve"> to reduce the steepness of the curve. The model is designed for modelling the average gradient across both hemispheres, but can also be applied to individual hemispheres, to assess hemispherical differences (see Fig. S4).</w:t>
        </w:r>
      </w:ins>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54"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54"/>
    </w:p>
    <w:p w14:paraId="01D63EA9" w14:textId="77777777" w:rsidR="00171CAA"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lastRenderedPageBreak/>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55"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55"/>
    </w:p>
    <w:p w14:paraId="2AF63118" w14:textId="77777777" w:rsidR="00171CAA" w:rsidRDefault="00000000">
      <w:pPr>
        <w:pStyle w:val="FirstParagraph"/>
      </w:pPr>
      <w:r>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41C62DE0" w14:textId="77777777" w:rsidR="00171CAA" w:rsidRDefault="00000000">
      <w:pPr>
        <w:pStyle w:val="BodyText"/>
        <w:rPr>
          <w:ins w:id="156" w:author="Author" w:date="2023-09-23T14:34:00Z"/>
        </w:rPr>
      </w:pPr>
      <w:ins w:id="157" w:author="Author" w:date="2023-09-23T14:34:00Z">
        <w:r>
          <w:t>We show an expanded model that includes uncertainties on individual temperature observations in the Supplementary Material (Fig. S5).</w:t>
        </w:r>
      </w:ins>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58"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58"/>
    </w:p>
    <w:bookmarkStart w:id="159"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59"/>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314998F6" w14:textId="75E7D9B6"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sSup>
          <m:sSupPr>
            <m:ctrlPr>
              <w:del w:id="160" w:author="Author" w:date="2023-09-23T14:34:00Z">
                <w:rPr>
                  <w:rFonts w:ascii="Cambria Math" w:hAnsi="Cambria Math"/>
                </w:rPr>
              </w:del>
            </m:ctrlPr>
          </m:sSupPr>
          <m:e>
            <m:r>
              <w:del w:id="161" w:author="Author" w:date="2023-09-23T14:34:00Z">
                <w:rPr>
                  <w:rFonts w:ascii="Cambria Math" w:hAnsi="Cambria Math"/>
                </w:rPr>
                <m:t>2</m:t>
              </w:del>
            </m:r>
          </m:e>
          <m:sup>
            <m:r>
              <w:del w:id="162" w:author="Author" w:date="2023-09-23T14:34:00Z">
                <m:rPr>
                  <m:sty m:val="p"/>
                </m:rPr>
                <w:rPr>
                  <w:rFonts w:ascii="Cambria Math" w:hAnsi="Cambria Math"/>
                </w:rPr>
                <m:t>∘</m:t>
              </w:del>
            </m:r>
          </m:sup>
        </m:sSup>
        <m:r>
          <w:del w:id="163" w:author="Author" w:date="2023-09-23T14:34:00Z">
            <w:rPr>
              <w:rFonts w:ascii="Cambria Math" w:hAnsi="Cambria Math"/>
            </w:rPr>
            <m:t>C</m:t>
          </w:del>
        </m:r>
        <m:r>
          <w:ins w:id="164" w:author="Author" w:date="2023-09-23T14:34:00Z">
            <w:rPr>
              <w:rFonts w:ascii="Cambria Math" w:hAnsi="Cambria Math"/>
            </w:rPr>
            <m:t>2</m:t>
          </w:ins>
        </m:r>
      </m:oMath>
      <w:ins w:id="165" w:author="Author" w:date="2023-09-23T14:34:00Z">
        <w:r>
          <w:t>°C</w:t>
        </w:r>
      </w:ins>
      <w:r>
        <w:t xml:space="preserve">, the freezing point of sea water. The highest prior density of </w:t>
      </w:r>
      <m:oMath>
        <m:r>
          <w:rPr>
            <w:rFonts w:ascii="Cambria Math" w:hAnsi="Cambria Math"/>
          </w:rPr>
          <m:t>A</m:t>
        </m:r>
      </m:oMath>
      <w:r>
        <w:t xml:space="preserve"> is placed around </w:t>
      </w:r>
      <m:oMath>
        <m:sSup>
          <m:sSupPr>
            <m:ctrlPr>
              <w:del w:id="166" w:author="Author" w:date="2023-09-23T14:34:00Z">
                <w:rPr>
                  <w:rFonts w:ascii="Cambria Math" w:hAnsi="Cambria Math"/>
                </w:rPr>
              </w:del>
            </m:ctrlPr>
          </m:sSupPr>
          <m:e>
            <m:r>
              <w:del w:id="167" w:author="Author" w:date="2023-09-23T14:34:00Z">
                <w:rPr>
                  <w:rFonts w:ascii="Cambria Math" w:hAnsi="Cambria Math"/>
                </w:rPr>
                <m:t>0</m:t>
              </w:del>
            </m:r>
          </m:e>
          <m:sup>
            <m:r>
              <w:del w:id="168" w:author="Author" w:date="2023-09-23T14:34:00Z">
                <m:rPr>
                  <m:sty m:val="p"/>
                </m:rPr>
                <w:rPr>
                  <w:rFonts w:ascii="Cambria Math" w:hAnsi="Cambria Math"/>
                </w:rPr>
                <m:t>∘</m:t>
              </w:del>
            </m:r>
          </m:sup>
        </m:sSup>
        <m:r>
          <w:del w:id="169" w:author="Author" w:date="2023-09-23T14:34:00Z">
            <w:rPr>
              <w:rFonts w:ascii="Cambria Math" w:hAnsi="Cambria Math"/>
            </w:rPr>
            <m:t>C</m:t>
          </w:del>
        </m:r>
      </m:oMath>
      <w:ins w:id="170" w:author="Author" w:date="2023-09-23T14:34:00Z">
        <w:r>
          <w:t>0°C</w:t>
        </w:r>
      </w:ins>
      <w:r>
        <w:t>, and it slowly tapers off towards higher temperatures. This shape is achieved by placing a skew-normal prior on the lower asymptote, specified as</w:t>
      </w:r>
    </w:p>
    <w:p w14:paraId="6F7DF2A6" w14:textId="77777777" w:rsidR="00171CAA" w:rsidRDefault="00000000">
      <w:pPr>
        <w:pStyle w:val="BodyText"/>
      </w:pPr>
      <w:bookmarkStart w:id="171"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71"/>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lastRenderedPageBreak/>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15345228" w:rsidR="00171CAA" w:rsidRDefault="00000000">
      <w:pPr>
        <w:pStyle w:val="BodyText"/>
      </w:pPr>
      <w:bookmarkStart w:id="172" w:name="eq-K"/>
      <m:oMathPara>
        <m:oMathParaPr>
          <m:jc m:val="center"/>
        </m:oMathParaPr>
        <m:oMath>
          <m:r>
            <w:rPr>
              <w:rFonts w:ascii="Cambria Math" w:hAnsi="Cambria Math"/>
            </w:rPr>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m:t>
              </m:r>
              <m:r>
                <w:rPr>
                  <w:rFonts w:ascii="Cambria Math" w:hAnsi="Cambria Math"/>
                </w:rPr>
                <m:t>5</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72"/>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37B98782" w:rsidR="00171CAA" w:rsidRDefault="00000000">
      <w:pPr>
        <w:pStyle w:val="BodyText"/>
      </w:pPr>
      <w:r>
        <w:rPr>
          <w:b/>
          <w:bCs/>
        </w:rPr>
        <w:t>M.</w:t>
      </w:r>
      <w:r>
        <w:t xml:space="preserve"> </w:t>
      </w:r>
      <w:r w:rsidR="0061213F" w:rsidRPr="0061213F">
        <w:t>A uniform prior is placed on the latitude of greatest steepness of the gradient, allowing it to be steepest anywhere between latitudes 0</w:t>
      </w:r>
      <w:ins w:id="173" w:author="Author" w:date="2023-09-23T14:34:00Z">
        <w:r w:rsidR="0061213F">
          <w:t>°</w:t>
        </w:r>
      </w:ins>
      <w:r w:rsidR="0061213F">
        <w:t xml:space="preserve"> </w:t>
      </w:r>
      <w:r w:rsidR="0061213F" w:rsidRPr="0061213F">
        <w:t>and 90</w:t>
      </w:r>
      <w:ins w:id="174" w:author="Author" w:date="2023-09-23T14:34:00Z">
        <w:r w:rsidR="0061213F">
          <w:t>°</w:t>
        </w:r>
      </w:ins>
      <w:r w:rsidR="0061213F">
        <w:t xml:space="preserve"> absolute </w:t>
      </w:r>
      <w:r w:rsidR="0061213F" w:rsidRPr="0061213F">
        <w:t>latitude, as this parameter may vary greatly depending on the climate state</w:t>
      </w:r>
      <w:r>
        <w:t>:</w:t>
      </w:r>
    </w:p>
    <w:p w14:paraId="01BDFB88" w14:textId="460191D1" w:rsidR="00171CAA" w:rsidRDefault="00000000">
      <w:pPr>
        <w:pStyle w:val="BodyText"/>
      </w:pPr>
      <w:bookmarkStart w:id="175"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9</m:t>
              </m:r>
              <m:r>
                <w:rPr>
                  <w:rFonts w:ascii="Cambria Math" w:hAnsi="Cambria Math"/>
                </w:rPr>
                <m:t>0</m:t>
              </m:r>
            </m:e>
          </m:d>
          <m:r>
            <w:rPr>
              <w:rFonts w:ascii="Cambria Math" w:hAnsi="Cambria Math"/>
            </w:rPr>
            <m:t>  </m:t>
          </m:r>
          <m:d>
            <m:dPr>
              <m:ctrlPr>
                <w:rPr>
                  <w:rFonts w:ascii="Cambria Math" w:hAnsi="Cambria Math"/>
                </w:rPr>
              </m:ctrlPr>
            </m:dPr>
            <m:e>
              <m:r>
                <w:rPr>
                  <w:rFonts w:ascii="Cambria Math" w:hAnsi="Cambria Math"/>
                </w:rPr>
                <m:t>9</m:t>
              </m:r>
            </m:e>
          </m:d>
        </m:oMath>
      </m:oMathPara>
      <w:bookmarkEnd w:id="175"/>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76"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76"/>
    </w:p>
    <w:p w14:paraId="52296E6D" w14:textId="4CF7840E"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 on </w:t>
      </w:r>
      <m:oMath>
        <m:r>
          <w:rPr>
            <w:rFonts w:ascii="Cambria Math" w:hAnsi="Cambria Math"/>
          </w:rPr>
          <m:t>B</m:t>
        </m:r>
      </m:oMath>
      <w:r>
        <w:t xml:space="preserve"> based on a provisional model run with the modern SST data.</w:t>
      </w:r>
    </w:p>
    <w:p w14:paraId="1A7E2D28" w14:textId="77777777" w:rsidR="00171CAA" w:rsidRDefault="00000000">
      <w:pPr>
        <w:pStyle w:val="Heading2"/>
      </w:pPr>
      <w:bookmarkStart w:id="177" w:name="model-validation"/>
      <w:bookmarkEnd w:id="109"/>
      <w:r>
        <w:t>Model validation</w:t>
      </w:r>
    </w:p>
    <w:p w14:paraId="75971E09" w14:textId="18C465E2" w:rsidR="00171CAA" w:rsidRDefault="00000000">
      <w:pPr>
        <w:pStyle w:val="FirstParagraph"/>
        <w:rPr>
          <w:ins w:id="178" w:author="Author" w:date="2023-09-23T14:34:00Z"/>
        </w:rPr>
      </w:pPr>
      <w:r>
        <w:t xml:space="preserve">To test whether our logistic regression model can adequately describe different latitudinal temperature gradients at various sample sizes, we </w:t>
      </w:r>
      <w:del w:id="179" w:author="Author" w:date="2023-09-23T14:34:00Z">
        <w:r>
          <w:delText>generated four</w:delText>
        </w:r>
      </w:del>
      <w:ins w:id="180" w:author="Author" w:date="2023-09-23T14:34:00Z">
        <w:r>
          <w:t>used the empirical, modern gradient, representative of an icehouse climate, and generated three</w:t>
        </w:r>
      </w:ins>
      <w:r>
        <w:t xml:space="preserve"> idealised gradients that emulate potential climatic states throughout Earth’s geological history: extreme icehouse, icehouse</w:t>
      </w:r>
      <w:del w:id="181" w:author="Author" w:date="2023-09-23T14:34:00Z">
        <w:r>
          <w:delText>,</w:delText>
        </w:r>
      </w:del>
      <w:ins w:id="182" w:author="Author" w:date="2023-09-23T14:34:00Z">
        <w:r>
          <w:t xml:space="preserve"> (modern),</w:t>
        </w:r>
      </w:ins>
      <w:r>
        <w:t xml:space="preserve"> greenhouse, and extreme greenhouse (Frakes et al., 1992). </w:t>
      </w:r>
      <w:ins w:id="183" w:author="Author" w:date="2023-09-23T14:34:00Z">
        <w:r>
          <w:t xml:space="preserve">The </w:t>
        </w:r>
        <w:proofErr w:type="spellStart"/>
        <w:r>
          <w:t>idealised</w:t>
        </w:r>
        <w:proofErr w:type="spellEnd"/>
        <w:r>
          <w:t xml:space="preserve"> gradients serve to test whether our model setup </w:t>
        </w:r>
        <w:proofErr w:type="gramStart"/>
        <w:r>
          <w:t>is able to</w:t>
        </w:r>
        <w:proofErr w:type="gramEnd"/>
        <w:r>
          <w:t xml:space="preserve"> infer gradients that are strongly different from the modern from a varying number of samples.</w:t>
        </w:r>
      </w:ins>
    </w:p>
    <w:p w14:paraId="41683C8D" w14:textId="3A47B075" w:rsidR="00171CAA" w:rsidRDefault="00000000">
      <w:pPr>
        <w:pStyle w:val="BodyText"/>
        <w:rPr>
          <w:ins w:id="184" w:author="Author" w:date="2023-09-23T14:34:00Z"/>
        </w:rPr>
      </w:pPr>
      <w:r>
        <w:t xml:space="preserve">We </w:t>
      </w:r>
      <w:del w:id="185" w:author="Author" w:date="2023-09-23T14:34:00Z">
        <w:r>
          <w:delText>then</w:delText>
        </w:r>
      </w:del>
      <w:ins w:id="186" w:author="Author" w:date="2023-09-23T14:34:00Z">
        <w:r>
          <w:t>created test data from these gradients as follows: We</w:t>
        </w:r>
      </w:ins>
      <w:r>
        <w:t xml:space="preserve"> randomly sampled (</w:t>
      </w:r>
      <w:del w:id="187" w:author="Author" w:date="2023-09-23T14:34:00Z">
        <w:r>
          <w:delText>1,000</w:delText>
        </w:r>
      </w:del>
      <w:ins w:id="188" w:author="Author" w:date="2023-09-23T14:34:00Z">
        <w:r>
          <w:t>1000</w:t>
        </w:r>
      </w:ins>
      <w:r>
        <w:t xml:space="preserve"> iterations) </w:t>
      </w:r>
      <w:del w:id="189" w:author="Author" w:date="2023-09-23T14:34:00Z">
        <w:r>
          <w:delText>these gradients using increasing</w:delText>
        </w:r>
      </w:del>
      <w:ins w:id="190" w:author="Author" w:date="2023-09-23T14:34:00Z">
        <w:r>
          <w:t>latitudes at</w:t>
        </w:r>
      </w:ins>
      <w:r>
        <w:t xml:space="preserve"> sample sizes </w:t>
      </w:r>
      <w:del w:id="191" w:author="Author" w:date="2023-09-23T14:34:00Z">
        <w:r>
          <w:delText>(</w:delText>
        </w:r>
      </w:del>
      <w:ins w:id="192" w:author="Author" w:date="2023-09-23T14:34:00Z">
        <w:r>
          <w:t xml:space="preserve">of </w:t>
        </w:r>
      </w:ins>
      <w:r>
        <w:t>5, 10</w:t>
      </w:r>
      <w:del w:id="193" w:author="Author" w:date="2023-09-23T14:34:00Z">
        <w:r>
          <w:delText>,</w:delText>
        </w:r>
      </w:del>
      <w:r>
        <w:t xml:space="preserve"> and 20</w:t>
      </w:r>
      <w:del w:id="194" w:author="Author" w:date="2023-09-23T14:34:00Z">
        <w:r>
          <w:delText>) and reconstructed the latitudinal</w:delText>
        </w:r>
      </w:del>
      <w:ins w:id="195" w:author="Author" w:date="2023-09-23T14:34:00Z">
        <w:r>
          <w:t xml:space="preserve">,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w:t>
        </w:r>
      </w:ins>
      <w:r w:rsidR="000201FE">
        <w:t>took</w:t>
      </w:r>
      <w:ins w:id="196" w:author="Author" w:date="2023-09-23T14:34:00Z">
        <w:r>
          <w:t xml:space="preserve"> </w:t>
        </w:r>
      </w:ins>
      <w:r w:rsidR="000201FE">
        <w:t>the</w:t>
      </w:r>
      <w:ins w:id="197" w:author="Author" w:date="2023-09-23T14:34:00Z">
        <w:r>
          <w:t xml:space="preserve"> location mean</w:t>
        </w:r>
      </w:ins>
      <w:r>
        <w:t xml:space="preserve"> temperature </w:t>
      </w:r>
      <w:del w:id="198" w:author="Author" w:date="2023-09-23T14:34:00Z">
        <w:r>
          <w:delText>gradient using our model for each of these sample sizes and gradient types. Using the same idealised gradients, we also tested whether our model could accurately reconstruct latitudinal temperature gradients using the palaeogeographic</w:delText>
        </w:r>
      </w:del>
      <w:ins w:id="199" w:author="Author" w:date="2023-09-23T14:34:00Z">
        <w:r>
          <w:t>from the gradients, adding random noise from a normal</w:t>
        </w:r>
      </w:ins>
      <w:r>
        <w:t xml:space="preserve"> </w:t>
      </w:r>
      <w:r>
        <w:lastRenderedPageBreak/>
        <w:t xml:space="preserve">distribution </w:t>
      </w:r>
      <w:del w:id="200" w:author="Author" w:date="2023-09-23T14:34:00Z">
        <w:r>
          <w:delText>of Eocene samples (</w:delText>
        </w:r>
        <w:r>
          <w:rPr>
            <w:i/>
            <w:iCs/>
          </w:rPr>
          <w:delText>n</w:delText>
        </w:r>
        <w:r>
          <w:delText xml:space="preserve"> = 34), providing an empirical, exemplary distribution that captures both limited sample size and skewed geographic origins of samples. </w:delText>
        </w:r>
      </w:del>
      <w:ins w:id="201" w:author="Author" w:date="2023-09-23T14:34:00Z">
        <w:r>
          <w:t xml:space="preserve">with a standard deviation of 3.8, which </w:t>
        </w:r>
      </w:ins>
      <w:r w:rsidR="000201FE">
        <w:t>corresponds to the average uncertainty</w:t>
      </w:r>
      <w:ins w:id="202" w:author="Author" w:date="2023-09-23T14:34:00Z">
        <w:r>
          <w:t xml:space="preserve"> </w:t>
        </w:r>
      </w:ins>
      <w:r w:rsidR="000201FE">
        <w:t>associated with</w:t>
      </w:r>
      <w:ins w:id="203" w:author="Author" w:date="2023-09-23T14:34:00Z">
        <w:r>
          <w:t xml:space="preserve"> the EECO geochemical proxy data</w:t>
        </w:r>
      </w:ins>
      <w:r w:rsidR="000201FE">
        <w:t xml:space="preserve"> (Hollis et al. 2019)</w:t>
      </w:r>
      <w:ins w:id="204" w:author="Author" w:date="2023-09-23T14:34:00Z">
        <w:r>
          <w:t xml:space="preserve">. With that, we aim to simulate randomly distributed errors in the proxy data, which could arise from miscalibrations, measurement errors, seasonal effects, </w:t>
        </w:r>
        <w:proofErr w:type="spellStart"/>
        <w:r>
          <w:rPr>
            <w:i/>
            <w:iCs/>
          </w:rPr>
          <w:t>ect</w:t>
        </w:r>
        <w:proofErr w:type="spellEnd"/>
        <w:r>
          <w:t>. We acknowledge that this approach cannot quantify the potential impact of systematic offsets that may bias all proxy data in the same direction, nor do we know whether a standard deviation of 3.8 is</w:t>
        </w:r>
      </w:ins>
      <w:r w:rsidR="000201FE">
        <w:t xml:space="preserve"> the</w:t>
      </w:r>
      <w:ins w:id="205" w:author="Author" w:date="2023-09-23T14:34:00Z">
        <w:r>
          <w:t xml:space="preserve"> actual average magnitude of uncertainty that the proxy compilation is afflicted with.</w:t>
        </w:r>
      </w:ins>
    </w:p>
    <w:p w14:paraId="56E7BBAC" w14:textId="77777777" w:rsidR="00171CAA" w:rsidRDefault="00000000">
      <w:pPr>
        <w:pStyle w:val="BodyText"/>
        <w:pPrChange w:id="206" w:author="Author" w:date="2023-09-23T14:34:00Z">
          <w:pPr>
            <w:pStyle w:val="FirstParagraph"/>
          </w:pPr>
        </w:pPrChange>
      </w:pPr>
      <w:r>
        <w:t>To evaluate how well the model performed in reconstructing the idealised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1338DE7A" w:rsidR="00171CAA" w:rsidRDefault="00000000">
      <w:pPr>
        <w:pStyle w:val="BodyText"/>
      </w:pPr>
      <w:r>
        <w:t xml:space="preserve">To test whether our model can accurately depict the shape of the modern sea surface temperature gradient, and to facilitate comparison with the Eocene gradient, we applied our model to </w:t>
      </w:r>
      <w:ins w:id="207" w:author="Author" w:date="2023-09-23T14:34:00Z">
        <w:r>
          <w:t xml:space="preserve">mean </w:t>
        </w:r>
      </w:ins>
      <w:r>
        <w:t xml:space="preserve">annual sea surface </w:t>
      </w:r>
      <w:del w:id="208" w:author="Author" w:date="2023-09-23T14:34:00Z">
        <w:r>
          <w:delText xml:space="preserve">mean </w:delText>
        </w:r>
      </w:del>
      <w:r>
        <w:t xml:space="preserve">temperatures from Bio-Oracle (Assis et al., 2018), aggregated to a </w:t>
      </w:r>
      <w:ins w:id="209" w:author="Author" w:date="2023-09-23T14:34:00Z">
        <w:r>
          <w:t xml:space="preserve">spatial grid resolution of </w:t>
        </w:r>
      </w:ins>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del w:id="210" w:author="Author" w:date="2023-09-23T14:34:00Z">
        <w:r>
          <w:delText xml:space="preserve">raster </w:delText>
        </w:r>
      </w:del>
      <w:r>
        <w:t>(</w:t>
      </w:r>
      <w:r>
        <w:rPr>
          <w:i/>
          <w:iCs/>
        </w:rPr>
        <w:t>n</w:t>
      </w:r>
      <w:r w:rsidR="008C356E">
        <w:t> </w:t>
      </w:r>
      <w:r>
        <w:t>=</w:t>
      </w:r>
      <w:r w:rsidR="008C356E">
        <w:t> </w:t>
      </w:r>
      <w:r>
        <w:t xml:space="preserve">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To reconstruct the idealised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7777777" w:rsidR="00171CAA" w:rsidRDefault="00000000">
      <w:pPr>
        <w:pStyle w:val="Heading2"/>
      </w:pPr>
      <w:bookmarkStart w:id="211" w:name="parameter-estimation"/>
      <w:bookmarkEnd w:id="177"/>
      <w:r>
        <w:t>Parameter estimation</w:t>
      </w:r>
    </w:p>
    <w:p w14:paraId="4F2562AC" w14:textId="39471076"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Gilks et al., 1995; Gelman et al., 2013). Posterior inference on the modern gradient is based on four chains with 60,000 iterations each, 10,000 of which were discarded as burn-in. Every </w:t>
      </w:r>
      <w:del w:id="212" w:author="Author" w:date="2023-09-23T14:34:00Z">
        <w:r>
          <w:delText>10th</w:delText>
        </w:r>
      </w:del>
      <m:oMath>
        <m:sSup>
          <m:sSupPr>
            <m:ctrlPr>
              <w:ins w:id="213" w:author="Author" w:date="2023-09-23T14:34:00Z">
                <w:rPr>
                  <w:rFonts w:ascii="Cambria Math" w:hAnsi="Cambria Math"/>
                </w:rPr>
              </w:ins>
            </m:ctrlPr>
          </m:sSupPr>
          <m:e>
            <m:r>
              <w:ins w:id="214" w:author="Author" w:date="2023-09-23T14:34:00Z">
                <w:rPr>
                  <w:rFonts w:ascii="Cambria Math" w:hAnsi="Cambria Math"/>
                </w:rPr>
                <m:t>10</m:t>
              </w:ins>
            </m:r>
          </m:e>
          <m:sup>
            <m:r>
              <w:ins w:id="215" w:author="Author" w:date="2023-09-23T14:34:00Z">
                <w:rPr>
                  <w:rFonts w:ascii="Cambria Math" w:hAnsi="Cambria Math"/>
                </w:rPr>
                <m:t>th</m:t>
              </w:ins>
            </m:r>
          </m:sup>
        </m:sSup>
      </m:oMath>
      <w:r>
        <w:t xml:space="preserve"> iteration was retained, resulting in a total of 20,000 iterations with low autocorrelation. The re-sampled, simulated gradients </w:t>
      </w:r>
      <w:r w:rsidR="00F814F6">
        <w:t xml:space="preserve">and the re-sampled, modern gradient </w:t>
      </w:r>
      <w:r>
        <w:t xml:space="preserve">were modelled in one chain with 10,000 iterations for each of the 1,000 random </w:t>
      </w:r>
      <w:r>
        <w:lastRenderedPageBreak/>
        <w:t xml:space="preserve">samples. 5,000 iterations each were discarded as burn-in, and every </w:t>
      </w:r>
      <w:del w:id="216" w:author="Author" w:date="2023-09-23T14:34:00Z">
        <w:r>
          <w:delText>25th</w:delText>
        </w:r>
      </w:del>
      <m:oMath>
        <m:sSup>
          <m:sSupPr>
            <m:ctrlPr>
              <w:ins w:id="217" w:author="Author" w:date="2023-09-23T14:34:00Z">
                <w:rPr>
                  <w:rFonts w:ascii="Cambria Math" w:hAnsi="Cambria Math"/>
                </w:rPr>
              </w:ins>
            </m:ctrlPr>
          </m:sSupPr>
          <m:e>
            <m:r>
              <w:ins w:id="218" w:author="Author" w:date="2023-09-23T14:34:00Z">
                <w:rPr>
                  <w:rFonts w:ascii="Cambria Math" w:hAnsi="Cambria Math"/>
                </w:rPr>
                <m:t>25</m:t>
              </w:ins>
            </m:r>
          </m:e>
          <m:sup>
            <m:r>
              <w:ins w:id="219" w:author="Author" w:date="2023-09-23T14:34:00Z">
                <w:rPr>
                  <w:rFonts w:ascii="Cambria Math" w:hAnsi="Cambria Math"/>
                </w:rPr>
                <m:t>th</m:t>
              </w:ins>
            </m:r>
          </m:sup>
        </m:sSup>
      </m:oMath>
      <w:r>
        <w:t xml:space="preserve"> iteration was kept, resulting in a total of 200,000 iterations across all 1,000 model runs. For the Eocene model, we ran four chains with 600,000 iterations each, discarding 100,000 as burn-in and keeping every </w:t>
      </w:r>
      <w:del w:id="220" w:author="Author" w:date="2023-09-23T14:34:00Z">
        <w:r>
          <w:delText>100th</w:delText>
        </w:r>
      </w:del>
      <m:oMath>
        <m:sSup>
          <m:sSupPr>
            <m:ctrlPr>
              <w:ins w:id="221" w:author="Author" w:date="2023-09-23T14:34:00Z">
                <w:rPr>
                  <w:rFonts w:ascii="Cambria Math" w:hAnsi="Cambria Math"/>
                </w:rPr>
              </w:ins>
            </m:ctrlPr>
          </m:sSupPr>
          <m:e>
            <m:r>
              <w:ins w:id="222" w:author="Author" w:date="2023-09-23T14:34:00Z">
                <w:rPr>
                  <w:rFonts w:ascii="Cambria Math" w:hAnsi="Cambria Math"/>
                </w:rPr>
                <m:t>100</m:t>
              </w:ins>
            </m:r>
          </m:e>
          <m:sup>
            <m:r>
              <w:ins w:id="223" w:author="Author" w:date="2023-09-23T14:34:00Z">
                <w:rPr>
                  <w:rFonts w:ascii="Cambria Math" w:hAnsi="Cambria Math"/>
                </w:rPr>
                <m:t>th</m:t>
              </w:ins>
            </m:r>
          </m:sup>
        </m:sSup>
      </m:oMath>
      <w:r>
        <w:t xml:space="preserve"> iteration, as the hierarchical model structure results in higher autocorrelation of the chains. The Eocene posterior inference 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7777777" w:rsidR="00171CAA" w:rsidRDefault="00000000">
      <w:pPr>
        <w:pStyle w:val="Heading2"/>
      </w:pPr>
      <w:bookmarkStart w:id="224" w:name="processing-of-model-results"/>
      <w:bookmarkEnd w:id="211"/>
      <w:r>
        <w:t>Processing of model results</w:t>
      </w:r>
    </w:p>
    <w:p w14:paraId="11334134" w14:textId="26808A88" w:rsidR="00171CAA" w:rsidRDefault="00000000">
      <w:pPr>
        <w:pStyle w:val="FirstParagraph"/>
      </w:pPr>
      <w:del w:id="225" w:author="Author" w:date="2023-09-23T14:34:00Z">
        <w:r>
          <w:delText>modelled</w:delText>
        </w:r>
      </w:del>
      <w:ins w:id="226" w:author="Author" w:date="2023-09-23T14:34:00Z">
        <w:r>
          <w:t>Modelled</w:t>
        </w:r>
      </w:ins>
      <w:r>
        <w:t xml:space="preserve"> sea surface temperature estimates were generated with </w:t>
      </w:r>
      <w:hyperlink w:anchor="eq-nu">
        <w:r>
          <w:rPr>
            <w:rStyle w:val="Hyperlink"/>
          </w:rPr>
          <w:t>Equation 2</w:t>
        </w:r>
      </w:hyperlink>
      <w:r>
        <w:t>, calculating the sea surface temperatures at any latitude with the parameter estimates of each iteration from the posterior</w:t>
      </w:r>
      <w:r w:rsidR="00F814F6">
        <w:t xml:space="preserve"> samples</w:t>
      </w:r>
      <w:r>
        <w:t xml:space="preserve">. The median and 95% CI of temperatures </w:t>
      </w:r>
      <w:del w:id="227" w:author="Author" w:date="2023-09-23T14:34:00Z">
        <w:r>
          <w:delText>where</w:delText>
        </w:r>
      </w:del>
      <w:ins w:id="228" w:author="Author" w:date="2023-09-23T14:34:00Z">
        <w:r>
          <w:t>were</w:t>
        </w:r>
      </w:ins>
      <w:r>
        <w:t xml:space="preserve"> then taken from all temperature estimates obtained at the latitudes of interest.</w:t>
      </w:r>
    </w:p>
    <w:p w14:paraId="76592F4B" w14:textId="6F465CAB" w:rsidR="00171CAA" w:rsidRDefault="00000000">
      <w:pPr>
        <w:pStyle w:val="BodyText"/>
      </w:pPr>
      <w:r>
        <w:t xml:space="preserve">The latitudinal gradient </w:t>
      </w:r>
      <w:del w:id="229" w:author="Author" w:date="2023-09-23T14:34:00Z">
        <w:r>
          <w:delText>is</w:delText>
        </w:r>
      </w:del>
      <w:ins w:id="230" w:author="Author" w:date="2023-09-23T14:34:00Z">
        <w:r>
          <w:t>was</w:t>
        </w:r>
      </w:ins>
      <w:r>
        <w:t xml:space="preserve"> calculated as the difference between the modelled temperature at the equator (0° latitude) and at the poles (90° absolute latitude). To facilitate comparison with earlier estimates, we also </w:t>
      </w:r>
      <w:del w:id="231" w:author="Author" w:date="2023-09-23T14:34:00Z">
        <w:r>
          <w:delText>calculate</w:delText>
        </w:r>
      </w:del>
      <w:ins w:id="232" w:author="Author" w:date="2023-09-23T14:34:00Z">
        <w:r>
          <w:t>calculated</w:t>
        </w:r>
      </w:ins>
      <w:r>
        <w:t xml:space="preserve"> the gradient with the temperature at the polar circle (66.6° absolute latitude) being used instead of the temperature at the poles.</w:t>
      </w:r>
      <w:del w:id="233" w:author="Author" w:date="2023-09-23T14:34:00Z">
        <w:r>
          <w:delText xml:space="preserve"> Given the sigmoidal shape of the modern as well as the Eocene gradient (see Fig. 4), these results are broadly comparable to a gradient inferred from the zonal average of equatorial and high-latitude temperatures, as has been done in some earlier studies (Evans et al., 2018).</w:delText>
        </w:r>
      </w:del>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27118A60" w14:textId="77777777" w:rsidR="00171CAA" w:rsidRDefault="00000000">
      <w:pPr>
        <w:pStyle w:val="BodyText"/>
      </w:pPr>
      <w:bookmarkStart w:id="234"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34"/>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1018D825" w14:textId="77777777" w:rsidR="00171CAA" w:rsidRDefault="00000000">
      <w:pPr>
        <w:pStyle w:val="Heading1"/>
      </w:pPr>
      <w:bookmarkStart w:id="235" w:name="results"/>
      <w:bookmarkEnd w:id="65"/>
      <w:bookmarkEnd w:id="224"/>
      <w:r>
        <w:lastRenderedPageBreak/>
        <w:t>Results</w:t>
      </w:r>
    </w:p>
    <w:p w14:paraId="2428BD83" w14:textId="77777777" w:rsidR="00171CAA" w:rsidRDefault="00000000">
      <w:pPr>
        <w:pStyle w:val="Heading2"/>
      </w:pPr>
      <w:bookmarkStart w:id="236" w:name="model-validation-1"/>
      <w:r>
        <w:t>Model validation</w:t>
      </w:r>
    </w:p>
    <w:tbl>
      <w:tblPr>
        <w:tblStyle w:val="Table"/>
        <w:tblW w:w="5000" w:type="pct"/>
        <w:tblLook w:val="0000" w:firstRow="0" w:lastRow="0" w:firstColumn="0" w:lastColumn="0" w:noHBand="0" w:noVBand="0"/>
      </w:tblPr>
      <w:tblGrid>
        <w:gridCol w:w="9360"/>
      </w:tblGrid>
      <w:tr w:rsidR="00171CAA" w14:paraId="43CCF809" w14:textId="77777777">
        <w:tc>
          <w:tcPr>
            <w:tcW w:w="0" w:type="auto"/>
          </w:tcPr>
          <w:p w14:paraId="795DEEF3" w14:textId="77777777" w:rsidR="00BC1E8A" w:rsidRDefault="00000000">
            <w:pPr>
              <w:jc w:val="center"/>
              <w:rPr>
                <w:del w:id="237" w:author="Author" w:date="2023-09-23T14:34:00Z"/>
              </w:rPr>
            </w:pPr>
            <w:bookmarkStart w:id="238" w:name="fig-2"/>
            <w:del w:id="239" w:author="Author" w:date="2023-09-23T14:34:00Z">
              <w:r>
                <w:rPr>
                  <w:noProof/>
                </w:rPr>
                <w:drawing>
                  <wp:inline distT="0" distB="0" distL="0" distR="0" wp14:anchorId="23A4D099" wp14:editId="04E33BDA">
                    <wp:extent cx="5399999" cy="5399999"/>
                    <wp:effectExtent l="0" t="0" r="0" b="0"/>
                    <wp:docPr id="729153174" name="Picture 729153174"/>
                    <wp:cNvGraphicFramePr/>
                    <a:graphic xmlns:a="http://schemas.openxmlformats.org/drawingml/2006/main">
                      <a:graphicData uri="http://schemas.openxmlformats.org/drawingml/2006/picture">
                        <pic:pic xmlns:pic="http://schemas.openxmlformats.org/drawingml/2006/picture">
                          <pic:nvPicPr>
                            <pic:cNvPr id="48" name="Picture" descr="../figures/fig_2.png"/>
                            <pic:cNvPicPr>
                              <a:picLocks noChangeAspect="1" noChangeArrowheads="1"/>
                            </pic:cNvPicPr>
                          </pic:nvPicPr>
                          <pic:blipFill>
                            <a:blip r:embed="rId9"/>
                            <a:stretch>
                              <a:fillRect/>
                            </a:stretch>
                          </pic:blipFill>
                          <pic:spPr bwMode="auto">
                            <a:xfrm>
                              <a:off x="0" y="0"/>
                              <a:ext cx="5399999" cy="5399999"/>
                            </a:xfrm>
                            <a:prstGeom prst="rect">
                              <a:avLst/>
                            </a:prstGeom>
                            <a:noFill/>
                            <a:ln w="9525">
                              <a:noFill/>
                              <a:headEnd/>
                              <a:tailEnd/>
                            </a:ln>
                          </pic:spPr>
                        </pic:pic>
                      </a:graphicData>
                    </a:graphic>
                  </wp:inline>
                </w:drawing>
              </w:r>
            </w:del>
          </w:p>
          <w:p w14:paraId="49FB1BA9" w14:textId="77777777" w:rsidR="00171CAA" w:rsidRDefault="00000000">
            <w:pPr>
              <w:jc w:val="center"/>
              <w:rPr>
                <w:ins w:id="240" w:author="Author" w:date="2023-09-23T14:34:00Z"/>
              </w:rPr>
            </w:pPr>
            <w:ins w:id="241" w:author="Author" w:date="2023-09-23T14:34:00Z">
              <w:r>
                <w:rPr>
                  <w:noProof/>
                </w:rPr>
                <w:drawing>
                  <wp:inline distT="0" distB="0" distL="0" distR="0" wp14:anchorId="73C4F70B" wp14:editId="6646543C">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10"/>
                            <a:stretch>
                              <a:fillRect/>
                            </a:stretch>
                          </pic:blipFill>
                          <pic:spPr bwMode="auto">
                            <a:xfrm>
                              <a:off x="0" y="0"/>
                              <a:ext cx="5399999" cy="5399999"/>
                            </a:xfrm>
                            <a:prstGeom prst="rect">
                              <a:avLst/>
                            </a:prstGeom>
                            <a:noFill/>
                            <a:ln w="9525">
                              <a:noFill/>
                              <a:headEnd/>
                              <a:tailEnd/>
                            </a:ln>
                          </pic:spPr>
                        </pic:pic>
                      </a:graphicData>
                    </a:graphic>
                  </wp:inline>
                </w:drawing>
              </w:r>
            </w:ins>
          </w:p>
          <w:p w14:paraId="416110C4" w14:textId="4ECD0B04" w:rsidR="00171CAA" w:rsidRDefault="00000000">
            <w:pPr>
              <w:pStyle w:val="ImageCaption"/>
              <w:spacing w:before="200"/>
              <w:jc w:val="left"/>
            </w:pPr>
            <w:r>
              <w:t>Figure 2: Model reconstructions of simulated latitudinal temperature gradients at various sample sizes. Each column depicts a different reconstruction for given sample sizes: 5, 10, 20</w:t>
            </w:r>
            <w:r w:rsidR="00F814F6">
              <w:t xml:space="preserve"> (randomly sampled latitudes)</w:t>
            </w:r>
            <w:r>
              <w:t xml:space="preserve">, and 34 (latitudes of EECO samples). Each row depicts a different </w:t>
            </w:r>
            <w:del w:id="242" w:author="Author" w:date="2023-09-23T14:34:00Z">
              <w:r>
                <w:delText xml:space="preserve">simulated </w:delText>
              </w:r>
            </w:del>
            <w:r>
              <w:t xml:space="preserve">latitudinal temperature gradient that represents </w:t>
            </w:r>
            <w:proofErr w:type="spellStart"/>
            <w:r>
              <w:t>idealised</w:t>
            </w:r>
            <w:proofErr w:type="spellEnd"/>
            <w:r>
              <w:t xml:space="preserve"> </w:t>
            </w:r>
            <w:ins w:id="243" w:author="Author" w:date="2023-09-23T14:34:00Z">
              <w:r>
                <w:t xml:space="preserve">or observed </w:t>
              </w:r>
            </w:ins>
            <w:r>
              <w:t xml:space="preserve">climatic states: </w:t>
            </w:r>
            <w:proofErr w:type="spellStart"/>
            <w:ins w:id="244" w:author="Author" w:date="2023-09-23T14:34:00Z">
              <w:r>
                <w:t>ideal</w:t>
              </w:r>
            </w:ins>
            <w:r w:rsidR="00F814F6">
              <w:t>i</w:t>
            </w:r>
            <w:ins w:id="245" w:author="Author" w:date="2023-09-23T14:34:00Z">
              <w:r>
                <w:t>sed</w:t>
              </w:r>
              <w:proofErr w:type="spellEnd"/>
              <w:r>
                <w:t xml:space="preserve"> </w:t>
              </w:r>
            </w:ins>
            <w:r>
              <w:t xml:space="preserve">extreme icehouse, </w:t>
            </w:r>
            <w:del w:id="246" w:author="Author" w:date="2023-09-23T14:34:00Z">
              <w:r>
                <w:delText xml:space="preserve">icehouse, </w:delText>
              </w:r>
            </w:del>
            <w:r>
              <w:t>greenhouse, and extreme greenhouse</w:t>
            </w:r>
            <w:del w:id="247" w:author="Author" w:date="2023-09-23T14:34:00Z">
              <w:r>
                <w:delText>.</w:delText>
              </w:r>
            </w:del>
            <w:ins w:id="248" w:author="Author" w:date="2023-09-23T14:34:00Z">
              <w:r>
                <w:t xml:space="preserve"> gradients, and the modern gradient, which represents an icehouse state.</w:t>
              </w:r>
            </w:ins>
            <w:r>
              <w:t xml:space="preserve"> The black line illustrates the </w:t>
            </w:r>
            <w:del w:id="249" w:author="Author" w:date="2023-09-23T14:34:00Z">
              <w:r>
                <w:delText>simulated</w:delText>
              </w:r>
            </w:del>
            <w:ins w:id="250" w:author="Author" w:date="2023-09-23T14:34:00Z">
              <w:r>
                <w:t>original</w:t>
              </w:r>
            </w:ins>
            <w:r>
              <w:t xml:space="preserve"> gradient. The blue line depicts the reconstructed gradient represented by the median sea surface temperature value estimated from 1,000 model runs with different random samples. </w:t>
            </w:r>
            <w:ins w:id="251" w:author="Author" w:date="2023-09-23T14:34:00Z">
              <w:r>
                <w:t xml:space="preserve">To generate the random samples, </w:t>
              </w:r>
            </w:ins>
            <w:r w:rsidR="0046227E">
              <w:t xml:space="preserve">different random </w:t>
            </w:r>
            <w:ins w:id="252" w:author="Author" w:date="2023-09-23T14:34:00Z">
              <w:r>
                <w:t>noise from a normal distribution with a standard deviation of 3.8</w:t>
              </w:r>
            </w:ins>
            <w:r w:rsidR="0046227E">
              <w:t>°C</w:t>
            </w:r>
            <w:ins w:id="253" w:author="Author" w:date="2023-09-23T14:34:00Z">
              <w:r>
                <w:t xml:space="preserve"> was added to </w:t>
              </w:r>
            </w:ins>
            <w:r w:rsidR="0046227E">
              <w:t>each</w:t>
            </w:r>
            <w:ins w:id="254" w:author="Author" w:date="2023-09-23T14:34:00Z">
              <w:r>
                <w:t xml:space="preserve"> temperature. </w:t>
              </w:r>
            </w:ins>
            <w:r>
              <w:t>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tc>
        <w:bookmarkEnd w:id="238"/>
      </w:tr>
    </w:tbl>
    <w:p w14:paraId="29543A07" w14:textId="77777777" w:rsidR="00171CAA" w:rsidRDefault="00171CAA"/>
    <w:tbl>
      <w:tblPr>
        <w:tblStyle w:val="Table"/>
        <w:tblW w:w="5000" w:type="pct"/>
        <w:tblLook w:val="0000" w:firstRow="0" w:lastRow="0" w:firstColumn="0" w:lastColumn="0" w:noHBand="0" w:noVBand="0"/>
      </w:tblPr>
      <w:tblGrid>
        <w:gridCol w:w="9360"/>
      </w:tblGrid>
      <w:tr w:rsidR="00171CAA" w14:paraId="479D24EB" w14:textId="77777777">
        <w:tc>
          <w:tcPr>
            <w:tcW w:w="0" w:type="auto"/>
          </w:tcPr>
          <w:p w14:paraId="1C6F067F" w14:textId="77777777" w:rsidR="00BC1E8A" w:rsidRDefault="00000000">
            <w:pPr>
              <w:jc w:val="center"/>
              <w:rPr>
                <w:del w:id="255" w:author="Author" w:date="2023-09-23T14:34:00Z"/>
              </w:rPr>
            </w:pPr>
            <w:bookmarkStart w:id="256" w:name="fig-3"/>
            <w:del w:id="257" w:author="Author" w:date="2023-09-23T14:34:00Z">
              <w:r>
                <w:rPr>
                  <w:noProof/>
                </w:rPr>
                <w:drawing>
                  <wp:inline distT="0" distB="0" distL="0" distR="0" wp14:anchorId="6A58F8D2" wp14:editId="724E8373">
                    <wp:extent cx="3599999" cy="3599999"/>
                    <wp:effectExtent l="0" t="0" r="0" b="0"/>
                    <wp:docPr id="224188636" name="Picture 224188636"/>
                    <wp:cNvGraphicFramePr/>
                    <a:graphic xmlns:a="http://schemas.openxmlformats.org/drawingml/2006/main">
                      <a:graphicData uri="http://schemas.openxmlformats.org/drawingml/2006/picture">
                        <pic:pic xmlns:pic="http://schemas.openxmlformats.org/drawingml/2006/picture">
                          <pic:nvPicPr>
                            <pic:cNvPr id="52" name="Picture" descr="../figures/fig_3.png"/>
                            <pic:cNvPicPr>
                              <a:picLocks noChangeAspect="1" noChangeArrowheads="1"/>
                            </pic:cNvPicPr>
                          </pic:nvPicPr>
                          <pic:blipFill>
                            <a:blip r:embed="rId11"/>
                            <a:stretch>
                              <a:fillRect/>
                            </a:stretch>
                          </pic:blipFill>
                          <pic:spPr bwMode="auto">
                            <a:xfrm>
                              <a:off x="0" y="0"/>
                              <a:ext cx="3599999" cy="3599999"/>
                            </a:xfrm>
                            <a:prstGeom prst="rect">
                              <a:avLst/>
                            </a:prstGeom>
                            <a:noFill/>
                            <a:ln w="9525">
                              <a:noFill/>
                              <a:headEnd/>
                              <a:tailEnd/>
                            </a:ln>
                          </pic:spPr>
                        </pic:pic>
                      </a:graphicData>
                    </a:graphic>
                  </wp:inline>
                </w:drawing>
              </w:r>
            </w:del>
          </w:p>
          <w:p w14:paraId="1F42E055" w14:textId="77777777" w:rsidR="00171CAA" w:rsidRDefault="00000000">
            <w:pPr>
              <w:jc w:val="center"/>
              <w:rPr>
                <w:ins w:id="258" w:author="Author" w:date="2023-09-23T14:34:00Z"/>
              </w:rPr>
            </w:pPr>
            <w:ins w:id="259" w:author="Author" w:date="2023-09-23T14:34:00Z">
              <w:r>
                <w:rPr>
                  <w:noProof/>
                </w:rPr>
                <w:drawing>
                  <wp:inline distT="0" distB="0" distL="0" distR="0" wp14:anchorId="331A69B9" wp14:editId="1756B594">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12"/>
                            <a:stretch>
                              <a:fillRect/>
                            </a:stretch>
                          </pic:blipFill>
                          <pic:spPr bwMode="auto">
                            <a:xfrm>
                              <a:off x="0" y="0"/>
                              <a:ext cx="3599999" cy="3599999"/>
                            </a:xfrm>
                            <a:prstGeom prst="rect">
                              <a:avLst/>
                            </a:prstGeom>
                            <a:noFill/>
                            <a:ln w="9525">
                              <a:noFill/>
                              <a:headEnd/>
                              <a:tailEnd/>
                            </a:ln>
                          </pic:spPr>
                        </pic:pic>
                      </a:graphicData>
                    </a:graphic>
                  </wp:inline>
                </w:drawing>
              </w:r>
            </w:ins>
          </w:p>
          <w:p w14:paraId="63A4E2C9" w14:textId="403B59BD" w:rsidR="00171CAA"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w:t>
            </w:r>
            <w:del w:id="260" w:author="Author" w:date="2023-09-23T14:34:00Z">
              <w:r>
                <w:delText>.</w:delText>
              </w:r>
            </w:del>
            <w:ins w:id="261" w:author="Author" w:date="2023-09-23T14:34:00Z">
              <w:r>
                <w:t xml:space="preserve"> (</w:t>
              </w:r>
            </w:ins>
            <m:oMath>
              <m:sSup>
                <m:sSupPr>
                  <m:ctrlPr>
                    <w:ins w:id="262" w:author="Author" w:date="2023-09-23T14:34:00Z">
                      <w:rPr>
                        <w:rFonts w:ascii="Cambria Math" w:hAnsi="Cambria Math"/>
                      </w:rPr>
                    </w:ins>
                  </m:ctrlPr>
                </m:sSupPr>
                <m:e>
                  <m:r>
                    <w:ins w:id="263" w:author="Author" w:date="2023-09-23T14:34:00Z">
                      <w:rPr>
                        <w:rFonts w:ascii="Cambria Math" w:hAnsi="Cambria Math"/>
                      </w:rPr>
                      <m:t>R</m:t>
                    </w:ins>
                  </m:r>
                </m:e>
                <m:sup>
                  <m:r>
                    <w:ins w:id="264" w:author="Author" w:date="2023-09-23T14:34:00Z">
                      <w:rPr>
                        <w:rFonts w:ascii="Cambria Math" w:hAnsi="Cambria Math"/>
                      </w:rPr>
                      <m:t>2</m:t>
                    </w:ins>
                  </m:r>
                </m:sup>
              </m:sSup>
              <m:r>
                <w:ins w:id="265" w:author="Author" w:date="2023-09-23T14:34:00Z">
                  <m:rPr>
                    <m:sty m:val="p"/>
                  </m:rPr>
                  <w:rPr>
                    <w:rFonts w:ascii="Cambria Math" w:hAnsi="Cambria Math"/>
                  </w:rPr>
                  <m:t>=</m:t>
                </w:ins>
              </m:r>
              <m:r>
                <w:ins w:id="266" w:author="Author" w:date="2023-09-23T14:34:00Z">
                  <w:rPr>
                    <w:rFonts w:ascii="Cambria Math" w:hAnsi="Cambria Math"/>
                  </w:rPr>
                  <m:t>0.97</m:t>
                </w:ins>
              </m:r>
              <m:r>
                <w:ins w:id="267" w:author="Author" w:date="2023-09-23T14:34:00Z">
                  <m:rPr>
                    <m:sty m:val="p"/>
                  </m:rPr>
                  <w:rPr>
                    <w:rFonts w:ascii="Cambria Math" w:hAnsi="Cambria Math"/>
                  </w:rPr>
                  <m:t>,</m:t>
                </w:ins>
              </m:r>
              <m:r>
                <w:ins w:id="268" w:author="Author" w:date="2023-09-23T14:34:00Z">
                  <w:rPr>
                    <w:rFonts w:ascii="Cambria Math" w:hAnsi="Cambria Math"/>
                  </w:rPr>
                  <m:t>N</m:t>
                </w:ins>
              </m:r>
              <m:r>
                <w:ins w:id="269" w:author="Author" w:date="2023-09-23T14:34:00Z">
                  <m:rPr>
                    <m:sty m:val="p"/>
                  </m:rPr>
                  <w:rPr>
                    <w:rFonts w:ascii="Cambria Math" w:hAnsi="Cambria Math"/>
                  </w:rPr>
                  <m:t>=</m:t>
                </w:ins>
              </m:r>
              <m:r>
                <w:ins w:id="270" w:author="Author" w:date="2023-09-23T14:34:00Z">
                  <w:rPr>
                    <w:rFonts w:ascii="Cambria Math" w:hAnsi="Cambria Math"/>
                  </w:rPr>
                  <m:t>42</m:t>
                </w:ins>
              </m:r>
              <m:r>
                <w:ins w:id="271" w:author="Author" w:date="2023-09-23T14:34:00Z">
                  <m:rPr>
                    <m:sty m:val="p"/>
                  </m:rPr>
                  <w:rPr>
                    <w:rFonts w:ascii="Cambria Math" w:hAnsi="Cambria Math"/>
                  </w:rPr>
                  <m:t>,</m:t>
                </w:ins>
              </m:r>
              <m:r>
                <w:ins w:id="272" w:author="Author" w:date="2023-09-23T14:34:00Z">
                  <w:rPr>
                    <w:rFonts w:ascii="Cambria Math" w:hAnsi="Cambria Math"/>
                  </w:rPr>
                  <m:t>896</m:t>
                </w:ins>
              </m:r>
              <m:r>
                <w:ins w:id="273" w:author="Author" w:date="2023-09-23T14:34:00Z">
                  <m:rPr>
                    <m:sty m:val="p"/>
                  </m:rPr>
                  <w:rPr>
                    <w:rFonts w:ascii="Cambria Math" w:hAnsi="Cambria Math"/>
                  </w:rPr>
                  <m:t>)</m:t>
                </w:ins>
              </m:r>
            </m:oMath>
            <w:ins w:id="274" w:author="Author" w:date="2023-09-23T14:34:00Z">
              <w:r>
                <w:t>.</w:t>
              </w:r>
            </w:ins>
            <w:r>
              <w:t xml:space="preserve"> Grey points depict the individual cell values of the Bio-ORACLE grid of mean sea surface temperatures, which were used to infer the empirical and the modelled gradient.</w:t>
            </w:r>
            <w:ins w:id="275" w:author="Author" w:date="2023-09-23T14:34:00Z">
              <w:r>
                <w:t xml:space="preserve"> </w:t>
              </w:r>
            </w:ins>
            <w:r w:rsidR="0046227E">
              <w:t>Higher opacity of points indicates higher density of data (multiple overlapping points).</w:t>
            </w:r>
          </w:p>
        </w:tc>
        <w:bookmarkEnd w:id="256"/>
      </w:tr>
    </w:tbl>
    <w:p w14:paraId="729E146C" w14:textId="6BF5F974" w:rsidR="00171CAA" w:rsidRDefault="00000000">
      <w:pPr>
        <w:pStyle w:val="BodyText"/>
      </w:pPr>
      <w:r>
        <w:t xml:space="preserve">Our Bayesian model </w:t>
      </w:r>
      <w:proofErr w:type="gramStart"/>
      <w:r>
        <w:t>is able to</w:t>
      </w:r>
      <w:proofErr w:type="gramEnd"/>
      <w:del w:id="276" w:author="Author" w:date="2023-09-23T14:34:00Z">
        <w:r>
          <w:delText xml:space="preserve"> accurately</w:delText>
        </w:r>
      </w:del>
      <w:r>
        <w:t xml:space="preserve"> model a range of idealised temperature gradients, ranging from extreme icehouse to ‘super greenhouse’ scenarios (Fig. 2). Random latitudinal sampling results in </w:t>
      </w:r>
      <w:del w:id="277" w:author="Author" w:date="2023-09-23T14:34:00Z">
        <w:r>
          <w:delText xml:space="preserve">highly </w:delText>
        </w:r>
      </w:del>
      <w:r>
        <w:t xml:space="preserve">accurate reconstructions </w:t>
      </w:r>
      <w:ins w:id="278" w:author="Author" w:date="2023-09-23T14:34:00Z">
        <w:r>
          <w:t xml:space="preserve">for most random samples </w:t>
        </w:r>
      </w:ins>
      <w:r>
        <w:t xml:space="preserve">at </w:t>
      </w:r>
      <w:del w:id="279" w:author="Author" w:date="2023-09-23T14:34:00Z">
        <w:r>
          <w:delText xml:space="preserve">a </w:delText>
        </w:r>
      </w:del>
      <w:r>
        <w:t xml:space="preserve">sample sizes </w:t>
      </w:r>
      <w:del w:id="280" w:author="Author" w:date="2023-09-23T14:34:00Z">
        <w:r>
          <w:delText>as low as</w:delText>
        </w:r>
      </w:del>
      <w:ins w:id="281" w:author="Author" w:date="2023-09-23T14:34:00Z">
        <w:r>
          <w:t>of</w:t>
        </w:r>
      </w:ins>
      <w:r>
        <w:t xml:space="preserve"> 10 </w:t>
      </w:r>
      <w:ins w:id="282" w:author="Author" w:date="2023-09-23T14:34:00Z">
        <w:r>
          <w:t xml:space="preserve">and 20 </w:t>
        </w:r>
      </w:ins>
      <w:r>
        <w:t>for the icehouse scenarios (</w:t>
      </w:r>
      <w:del w:id="283" w:author="Author" w:date="2023-09-23T14:34:00Z">
        <w:r>
          <w:delText>95 % CI</w:delText>
        </w:r>
      </w:del>
      <w:ins w:id="284" w:author="Author" w:date="2023-09-23T14:34:00Z">
        <w:r>
          <w:t>median</w:t>
        </w:r>
      </w:ins>
      <w:r>
        <w:t xml:space="preserv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w:t>
      </w:r>
      <w:del w:id="285" w:author="Author" w:date="2023-09-23T14:34:00Z">
        <w:r>
          <w:delText xml:space="preserve">require additional samples </w:delText>
        </w:r>
      </w:del>
      <w:ins w:id="286" w:author="Author" w:date="2023-09-23T14:34:00Z">
        <w:r>
          <w:t xml:space="preserve">perform somewhat worse due </w:t>
        </w:r>
      </w:ins>
      <w:r>
        <w:t xml:space="preserve">to </w:t>
      </w:r>
      <w:del w:id="287" w:author="Author" w:date="2023-09-23T14:34:00Z">
        <w:r>
          <w:delText>accurately predict</w:delText>
        </w:r>
      </w:del>
      <w:ins w:id="288" w:author="Author" w:date="2023-09-23T14:34:00Z">
        <w:r>
          <w:t>the increased uncertainty at</w:t>
        </w:r>
      </w:ins>
      <w:r>
        <w:t xml:space="preserve"> high</w:t>
      </w:r>
      <w:del w:id="289" w:author="Author" w:date="2023-09-23T14:34:00Z">
        <w:r>
          <w:delText>-latitude temperatures. This is because in the absence of high-latitude samples, the modelled gradient is heavily influenced by the priors, which we based on the modern, the only empirically known latitudinal temperature gradient.</w:delText>
        </w:r>
      </w:del>
      <w:ins w:id="290" w:author="Author" w:date="2023-09-23T14:34:00Z">
        <w:r>
          <w:t xml:space="preserve"> latitudes (median of </w:t>
        </w:r>
      </w:ins>
      <m:oMath>
        <m:sSup>
          <m:sSupPr>
            <m:ctrlPr>
              <w:ins w:id="291" w:author="Author" w:date="2023-09-23T14:34:00Z">
                <w:rPr>
                  <w:rFonts w:ascii="Cambria Math" w:hAnsi="Cambria Math"/>
                </w:rPr>
              </w:ins>
            </m:ctrlPr>
          </m:sSupPr>
          <m:e>
            <m:r>
              <w:ins w:id="292" w:author="Author" w:date="2023-09-23T14:34:00Z">
                <w:rPr>
                  <w:rFonts w:ascii="Cambria Math" w:hAnsi="Cambria Math"/>
                </w:rPr>
                <m:t>R</m:t>
              </w:ins>
            </m:r>
          </m:e>
          <m:sup>
            <m:r>
              <w:ins w:id="293" w:author="Author" w:date="2023-09-23T14:34:00Z">
                <w:rPr>
                  <w:rFonts w:ascii="Cambria Math" w:hAnsi="Cambria Math"/>
                </w:rPr>
                <m:t>2</m:t>
              </w:ins>
            </m:r>
          </m:sup>
        </m:sSup>
      </m:oMath>
      <w:ins w:id="294" w:author="Author" w:date="2023-09-23T14:34:00Z">
        <w:r>
          <w:t xml:space="preserve"> &gt; 0.7 at sample sizes 10 and 20).</w:t>
        </w:r>
      </w:ins>
      <w:r>
        <w:t xml:space="preserve"> A sampling distribution resembling that of the early Eocene </w:t>
      </w:r>
      <w:del w:id="295" w:author="Author" w:date="2023-09-23T14:34:00Z">
        <w:r>
          <w:delText>data set</w:delText>
        </w:r>
      </w:del>
      <w:ins w:id="296" w:author="Author" w:date="2023-09-23T14:34:00Z">
        <w:r>
          <w:t>dataset</w:t>
        </w:r>
      </w:ins>
      <w:r>
        <w:t xml:space="preserve"> used in this study allows for </w:t>
      </w:r>
      <w:del w:id="297" w:author="Author" w:date="2023-09-23T14:34:00Z">
        <w:r>
          <w:delText xml:space="preserve">a highly </w:delText>
        </w:r>
      </w:del>
      <w:r>
        <w:t xml:space="preserve">accurate reconstruction of </w:t>
      </w:r>
      <w:del w:id="298" w:author="Author" w:date="2023-09-23T14:34:00Z">
        <w:r>
          <w:delText>even</w:delText>
        </w:r>
      </w:del>
      <w:ins w:id="299" w:author="Author" w:date="2023-09-23T14:34:00Z">
        <w:r>
          <w:t xml:space="preserve">all scenarios, although the </w:t>
        </w:r>
      </w:ins>
      <m:oMath>
        <m:sSup>
          <m:sSupPr>
            <m:ctrlPr>
              <w:ins w:id="300" w:author="Author" w:date="2023-09-23T14:34:00Z">
                <w:rPr>
                  <w:rFonts w:ascii="Cambria Math" w:hAnsi="Cambria Math"/>
                </w:rPr>
              </w:ins>
            </m:ctrlPr>
          </m:sSupPr>
          <m:e>
            <m:r>
              <w:ins w:id="301" w:author="Author" w:date="2023-09-23T14:34:00Z">
                <w:rPr>
                  <w:rFonts w:ascii="Cambria Math" w:hAnsi="Cambria Math"/>
                </w:rPr>
                <m:t>R</m:t>
              </w:ins>
            </m:r>
          </m:e>
          <m:sup>
            <m:r>
              <w:ins w:id="302" w:author="Author" w:date="2023-09-23T14:34:00Z">
                <w:rPr>
                  <w:rFonts w:ascii="Cambria Math" w:hAnsi="Cambria Math"/>
                </w:rPr>
                <m:t>2</m:t>
              </w:ins>
            </m:r>
          </m:sup>
        </m:sSup>
      </m:oMath>
      <w:ins w:id="303" w:author="Author" w:date="2023-09-23T14:34:00Z">
        <w:r>
          <w:t xml:space="preserve"> is still relatively low in</w:t>
        </w:r>
      </w:ins>
      <w:r>
        <w:t xml:space="preserve"> the extreme greenhouse scenario</w:t>
      </w:r>
      <w:del w:id="304" w:author="Author" w:date="2023-09-23T14:34:00Z">
        <w:r>
          <w:delText xml:space="preserve"> (95 % CI of </w:delText>
        </w:r>
      </w:del>
      <m:oMath>
        <m:sSup>
          <m:sSupPr>
            <m:ctrlPr>
              <w:del w:id="305" w:author="Author" w:date="2023-09-23T14:34:00Z">
                <w:rPr>
                  <w:rFonts w:ascii="Cambria Math" w:hAnsi="Cambria Math"/>
                </w:rPr>
              </w:del>
            </m:ctrlPr>
          </m:sSupPr>
          <m:e>
            <m:r>
              <w:del w:id="306" w:author="Author" w:date="2023-09-23T14:34:00Z">
                <w:rPr>
                  <w:rFonts w:ascii="Cambria Math" w:hAnsi="Cambria Math"/>
                </w:rPr>
                <m:t>R</m:t>
              </w:del>
            </m:r>
          </m:e>
          <m:sup>
            <m:r>
              <w:del w:id="307" w:author="Author" w:date="2023-09-23T14:34:00Z">
                <w:rPr>
                  <w:rFonts w:ascii="Cambria Math" w:hAnsi="Cambria Math"/>
                </w:rPr>
                <m:t>2</m:t>
              </w:del>
            </m:r>
          </m:sup>
        </m:sSup>
      </m:oMath>
      <w:del w:id="308" w:author="Author" w:date="2023-09-23T14:34:00Z">
        <w:r>
          <w:delText xml:space="preserve"> &gt; 0.95).</w:delText>
        </w:r>
      </w:del>
      <w:ins w:id="309" w:author="Author" w:date="2023-09-23T14:34:00Z">
        <w:r>
          <w:t>, as a perfectly flat gradient</w:t>
        </w:r>
      </w:ins>
      <w:r w:rsidR="00AD0A13">
        <w:t>,</w:t>
      </w:r>
      <w:ins w:id="310" w:author="Author" w:date="2023-09-23T14:34:00Z">
        <w:r>
          <w:t xml:space="preserve"> </w:t>
        </w:r>
      </w:ins>
      <w:r w:rsidR="00AD0A13">
        <w:t>predicted</w:t>
      </w:r>
      <w:ins w:id="311" w:author="Author" w:date="2023-09-23T14:34:00Z">
        <w:r>
          <w:t xml:space="preserve"> by the model</w:t>
        </w:r>
      </w:ins>
      <w:r w:rsidR="00AD0A13">
        <w:t>,</w:t>
      </w:r>
      <w:ins w:id="312" w:author="Author" w:date="2023-09-23T14:34:00Z">
        <w:r>
          <w:t xml:space="preserve"> would result in an </w:t>
        </w:r>
      </w:ins>
      <m:oMath>
        <m:sSup>
          <m:sSupPr>
            <m:ctrlPr>
              <w:ins w:id="313" w:author="Author" w:date="2023-09-23T14:34:00Z">
                <w:rPr>
                  <w:rFonts w:ascii="Cambria Math" w:hAnsi="Cambria Math"/>
                </w:rPr>
              </w:ins>
            </m:ctrlPr>
          </m:sSupPr>
          <m:e>
            <m:r>
              <w:ins w:id="314" w:author="Author" w:date="2023-09-23T14:34:00Z">
                <w:rPr>
                  <w:rFonts w:ascii="Cambria Math" w:hAnsi="Cambria Math"/>
                </w:rPr>
                <m:t>R</m:t>
              </w:ins>
            </m:r>
          </m:e>
          <m:sup>
            <m:r>
              <w:ins w:id="315" w:author="Author" w:date="2023-09-23T14:34:00Z">
                <w:rPr>
                  <w:rFonts w:ascii="Cambria Math" w:hAnsi="Cambria Math"/>
                </w:rPr>
                <m:t>2</m:t>
              </w:ins>
            </m:r>
          </m:sup>
        </m:sSup>
      </m:oMath>
      <w:ins w:id="316" w:author="Author" w:date="2023-09-23T14:34:00Z">
        <w:r>
          <w:t xml:space="preserve"> of 0, despite the original gradient being very flat. This also explains the low lower bounds of the 95% credible intervals in the greenhouse scenarios.</w:t>
        </w:r>
      </w:ins>
    </w:p>
    <w:p w14:paraId="35827742" w14:textId="4040C677" w:rsidR="00171CAA" w:rsidRDefault="00000000">
      <w:pPr>
        <w:pStyle w:val="BodyText"/>
      </w:pPr>
      <w:r>
        <w:lastRenderedPageBreak/>
        <w:t xml:space="preserve">The average, modern temperature gradient can be closely approximated with our model when using the full modern SST dataset (Fig. 3); almost </w:t>
      </w:r>
      <w:proofErr w:type="gramStart"/>
      <w:r>
        <w:t>all of</w:t>
      </w:r>
      <w:proofErr w:type="gramEnd"/>
      <w:r>
        <w:t xml:space="preserve"> the variation in the empirical median temperatures in bins of 1° absolute latitude </w:t>
      </w:r>
      <w:ins w:id="317" w:author="Author" w:date="2023-09-23T14:34:00Z">
        <w:r>
          <w:t xml:space="preserve">(black line) </w:t>
        </w:r>
      </w:ins>
      <w:r>
        <w:t>is explained by the modelled gradient (</w:t>
      </w:r>
      <m:oMath>
        <m:sSup>
          <m:sSupPr>
            <m:ctrlPr>
              <w:del w:id="318" w:author="Author" w:date="2023-09-23T14:34:00Z">
                <w:rPr>
                  <w:rFonts w:ascii="Cambria Math" w:hAnsi="Cambria Math"/>
                </w:rPr>
              </w:del>
            </m:ctrlPr>
          </m:sSupPr>
          <m:e>
            <m:r>
              <w:del w:id="319" w:author="Author" w:date="2023-09-23T14:34:00Z">
                <w:rPr>
                  <w:rFonts w:ascii="Cambria Math" w:hAnsi="Cambria Math"/>
                </w:rPr>
                <m:t>R</m:t>
              </w:del>
            </m:r>
          </m:e>
          <m:sup>
            <m:r>
              <w:del w:id="320" w:author="Author" w:date="2023-09-23T14:34:00Z">
                <w:rPr>
                  <w:rFonts w:ascii="Cambria Math" w:hAnsi="Cambria Math"/>
                </w:rPr>
                <m:t>2</m:t>
              </w:del>
            </m:r>
          </m:sup>
        </m:sSup>
        <m:r>
          <w:del w:id="321" w:author="Author" w:date="2023-09-23T14:34:00Z">
            <m:rPr>
              <m:sty m:val="p"/>
            </m:rPr>
            <w:rPr>
              <w:rFonts w:ascii="Cambria Math" w:hAnsi="Cambria Math"/>
            </w:rPr>
            <m:t>=</m:t>
          </w:del>
        </m:r>
        <m:r>
          <w:del w:id="322" w:author="Author" w:date="2023-09-23T14:34:00Z">
            <w:rPr>
              <w:rFonts w:ascii="Cambria Math" w:hAnsi="Cambria Math"/>
            </w:rPr>
            <m:t>0.997</m:t>
          </w:del>
        </m:r>
      </m:oMath>
      <w:del w:id="323" w:author="Author" w:date="2023-09-23T14:34:00Z">
        <w:r>
          <w:delText>).</w:delText>
        </w:r>
      </w:del>
      <m:oMath>
        <m:r>
          <w:ins w:id="324" w:author="Author" w:date="2023-09-23T14:34:00Z">
            <w:rPr>
              <w:rFonts w:ascii="Cambria Math" w:hAnsi="Cambria Math"/>
            </w:rPr>
            <m:t>99.7</m:t>
          </w:ins>
        </m:r>
        <m:r>
          <w:ins w:id="325" w:author="Author" w:date="2023-09-23T14:34:00Z">
            <m:rPr>
              <m:sty m:val="p"/>
            </m:rPr>
            <w:rPr>
              <w:rFonts w:ascii="Cambria Math" w:hAnsi="Cambria Math"/>
            </w:rPr>
            <m:t>%</m:t>
          </w:ins>
        </m:r>
      </m:oMath>
      <w:ins w:id="326" w:author="Author" w:date="2023-09-23T14:34:00Z">
        <w:r>
          <w:t>).</w:t>
        </w:r>
      </w:ins>
      <w:r>
        <w:t xml:space="preserve"> The empirical gradient spans 29.3°C from the equator to the poles, the modelled gradient is only slightly higher at 29.6°C. The modern, global mean temperature (GMST) based on our modelled, median gradient is 17.6°C, </w:t>
      </w:r>
      <w:del w:id="327" w:author="Author" w:date="2023-09-23T14:34:00Z">
        <w:r>
          <w:delText>very similar</w:delText>
        </w:r>
      </w:del>
      <w:ins w:id="328" w:author="Author" w:date="2023-09-23T14:34:00Z">
        <w:r>
          <w:t>which is nearly equal</w:t>
        </w:r>
      </w:ins>
      <w:r>
        <w:t xml:space="preserve"> to the GMST derived from the empirical median gradient (17.5°C).</w:t>
      </w:r>
    </w:p>
    <w:p w14:paraId="6925FAE9" w14:textId="77777777" w:rsidR="00171CAA" w:rsidRDefault="00000000">
      <w:pPr>
        <w:pStyle w:val="Heading2"/>
      </w:pPr>
      <w:bookmarkStart w:id="329" w:name="eeco-reconstruction"/>
      <w:bookmarkEnd w:id="236"/>
      <w:r>
        <w:t>EECO reconstruction</w:t>
      </w:r>
    </w:p>
    <w:p w14:paraId="7117B7F9" w14:textId="59D7D4E9" w:rsidR="00171CAA" w:rsidRDefault="00000000">
      <w:pPr>
        <w:pStyle w:val="FirstParagraph"/>
      </w:pPr>
      <w:r>
        <w:t xml:space="preserve">The </w:t>
      </w:r>
      <w:del w:id="330" w:author="Author" w:date="2023-09-23T14:34:00Z">
        <w:r>
          <w:delText xml:space="preserve">modelled </w:delText>
        </w:r>
      </w:del>
      <w:r>
        <w:t xml:space="preserve">Eocene temperature gradient </w:t>
      </w:r>
      <w:ins w:id="331" w:author="Author" w:date="2023-09-23T14:34:00Z">
        <w:r>
          <w:t xml:space="preserve">reconstructed with our Bayesian model </w:t>
        </w:r>
      </w:ins>
      <w:r>
        <w:t>is starkly different from the modern (Fig</w:t>
      </w:r>
      <w:ins w:id="332" w:author="Author" w:date="2023-09-23T14:34:00Z">
        <w:r>
          <w:t>.</w:t>
        </w:r>
      </w:ins>
      <w:r>
        <w:t xml:space="preserve"> 4). Modelled, median equatorial temperatures are </w:t>
      </w:r>
      <w:del w:id="333" w:author="Author" w:date="2023-09-23T14:34:00Z">
        <w:r>
          <w:delText>4.</w:delText>
        </w:r>
      </w:del>
      <w:r>
        <w:t>2</w:t>
      </w:r>
      <w:ins w:id="334" w:author="Author" w:date="2023-09-23T14:34:00Z">
        <w:r>
          <w:t>.2°C</w:t>
        </w:r>
      </w:ins>
      <w:r>
        <w:t xml:space="preserve"> (95% CI: </w:t>
      </w:r>
      <w:ins w:id="335" w:author="Author" w:date="2023-09-23T14:34:00Z">
        <w:r>
          <w:t>-</w:t>
        </w:r>
      </w:ins>
      <w:r>
        <w:t>0.</w:t>
      </w:r>
      <w:del w:id="336" w:author="Author" w:date="2023-09-23T14:34:00Z">
        <w:r>
          <w:delText xml:space="preserve">2 – </w:delText>
        </w:r>
      </w:del>
      <w:r>
        <w:t>8</w:t>
      </w:r>
      <w:del w:id="337" w:author="Author" w:date="2023-09-23T14:34:00Z">
        <w:r>
          <w:delText>.3)°</w:delText>
        </w:r>
      </w:del>
      <w:ins w:id="338" w:author="Author" w:date="2023-09-23T14:34:00Z">
        <w:r>
          <w:t>–8.5°</w:t>
        </w:r>
      </w:ins>
      <w:r>
        <w:t>C</w:t>
      </w:r>
      <w:ins w:id="339" w:author="Author" w:date="2023-09-23T14:34:00Z">
        <w:r>
          <w:t>)</w:t>
        </w:r>
      </w:ins>
      <w:r>
        <w:t xml:space="preserve"> higher for the EECO, and polar temperatures are </w:t>
      </w:r>
      <w:del w:id="340" w:author="Author" w:date="2023-09-23T14:34:00Z">
        <w:r>
          <w:delText>25.0 (17.0 – 29.1)°C</w:delText>
        </w:r>
      </w:del>
      <w:ins w:id="341" w:author="Author" w:date="2023-09-23T14:34:00Z">
        <w:r>
          <w:t>18.9°C (5.3–28.9°C)</w:t>
        </w:r>
      </w:ins>
      <w:r>
        <w:t xml:space="preserve"> higher. This results in a flattened latitudinal temperature gradient of </w:t>
      </w:r>
      <w:del w:id="342" w:author="Author" w:date="2023-09-23T14:34:00Z">
        <w:r>
          <w:delText xml:space="preserve">9.0 ( </w:delText>
        </w:r>
      </w:del>
      <w:ins w:id="343" w:author="Author" w:date="2023-09-23T14:34:00Z">
        <w:r>
          <w:t>13.3°C (3.9–25.</w:t>
        </w:r>
      </w:ins>
      <w:r>
        <w:t>2</w:t>
      </w:r>
      <w:del w:id="344" w:author="Author" w:date="2023-09-23T14:34:00Z">
        <w:r>
          <w:delText>.5 – 17.8)°</w:delText>
        </w:r>
      </w:del>
      <w:ins w:id="345" w:author="Author" w:date="2023-09-23T14:34:00Z">
        <w:r>
          <w:t>°</w:t>
        </w:r>
      </w:ins>
      <w:r>
        <w:t>C</w:t>
      </w:r>
      <w:ins w:id="346" w:author="Author" w:date="2023-09-23T14:34:00Z">
        <w:r>
          <w:t>)</w:t>
        </w:r>
      </w:ins>
      <w:r>
        <w:t xml:space="preserve">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w:t>
      </w:r>
      <w:del w:id="347" w:author="Author" w:date="2023-09-23T14:34:00Z">
        <w:r>
          <w:delText>°),</w:delText>
        </w:r>
      </w:del>
      <w:ins w:id="348" w:author="Author" w:date="2023-09-23T14:34:00Z">
        <w:r>
          <w:t>° latitude),</w:t>
        </w:r>
      </w:ins>
      <w:r>
        <w:t xml:space="preserve"> which is </w:t>
      </w:r>
      <w:del w:id="349" w:author="Author" w:date="2023-09-23T14:34:00Z">
        <w:r>
          <w:delText>slightly</w:delText>
        </w:r>
      </w:del>
      <w:ins w:id="350" w:author="Author" w:date="2023-09-23T14:34:00Z">
        <w:r>
          <w:t>markedly</w:t>
        </w:r>
      </w:ins>
      <w:r>
        <w:t xml:space="preserve"> lower at </w:t>
      </w:r>
      <w:del w:id="351" w:author="Author" w:date="2023-09-23T14:34:00Z">
        <w:r>
          <w:delText>7</w:delText>
        </w:r>
      </w:del>
      <w:ins w:id="352" w:author="Author" w:date="2023-09-23T14:34:00Z">
        <w:r>
          <w:t>5</w:t>
        </w:r>
      </w:ins>
      <w:r>
        <w:t>.8</w:t>
      </w:r>
      <w:del w:id="353" w:author="Author" w:date="2023-09-23T14:34:00Z">
        <w:r>
          <w:delText xml:space="preserve"> ( 2.2 – 13.7)°</w:delText>
        </w:r>
      </w:del>
      <w:ins w:id="354" w:author="Author" w:date="2023-09-23T14:34:00Z">
        <w:r>
          <w:t>°</w:t>
        </w:r>
      </w:ins>
      <w:r>
        <w:t>C</w:t>
      </w:r>
      <w:del w:id="355" w:author="Author" w:date="2023-09-23T14:34:00Z">
        <w:r>
          <w:delText>.</w:delText>
        </w:r>
      </w:del>
      <w:ins w:id="356" w:author="Author" w:date="2023-09-23T14:34:00Z">
        <w:r>
          <w:t xml:space="preserve"> (0.5–12.8°C).</w:t>
        </w:r>
      </w:ins>
    </w:p>
    <w:p w14:paraId="35F9CAE9" w14:textId="5568F9D7"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of the EECO gradient</w:t>
      </w:r>
      <w:del w:id="357" w:author="Author" w:date="2023-09-23T14:34:00Z">
        <w:r>
          <w:delText xml:space="preserve"> – </w:delText>
        </w:r>
      </w:del>
      <w:ins w:id="358" w:author="Author" w:date="2023-09-23T14:34:00Z">
        <w:r>
          <w:t>–</w:t>
        </w:r>
      </w:ins>
      <w:r>
        <w:t>4.9</w:t>
      </w:r>
      <w:ins w:id="359" w:author="Author" w:date="2023-09-23T14:34:00Z">
        <w:r>
          <w:t>°C</w:t>
        </w:r>
      </w:ins>
      <w:r>
        <w:t xml:space="preserve"> (3.</w:t>
      </w:r>
      <w:del w:id="360" w:author="Author" w:date="2023-09-23T14:34:00Z">
        <w:r>
          <w:delText xml:space="preserve">8 – </w:delText>
        </w:r>
      </w:del>
      <w:ins w:id="361" w:author="Author" w:date="2023-09-23T14:34:00Z">
        <w:r>
          <w:t>9–</w:t>
        </w:r>
      </w:ins>
      <w:r>
        <w:t>6.5</w:t>
      </w:r>
      <w:del w:id="362" w:author="Author" w:date="2023-09-23T14:34:00Z">
        <w:r>
          <w:delText>)°</w:delText>
        </w:r>
      </w:del>
      <w:ins w:id="363" w:author="Author" w:date="2023-09-23T14:34:00Z">
        <w:r>
          <w:t>°</w:t>
        </w:r>
      </w:ins>
      <w:r>
        <w:t>C</w:t>
      </w:r>
      <w:del w:id="364" w:author="Author" w:date="2023-09-23T14:34:00Z">
        <w:r>
          <w:delText xml:space="preserve"> – </w:delText>
        </w:r>
      </w:del>
      <w:ins w:id="365" w:author="Author" w:date="2023-09-23T14:34:00Z">
        <w:r>
          <w:t>)–</w:t>
        </w:r>
      </w:ins>
      <w:r>
        <w:t xml:space="preserve">which is more than double the </w:t>
      </w:r>
      <m:oMath>
        <m:r>
          <w:rPr>
            <w:rFonts w:ascii="Cambria Math" w:hAnsi="Cambria Math"/>
          </w:rPr>
          <m:t>σ</m:t>
        </m:r>
      </m:oMath>
      <w:r>
        <w:t xml:space="preserve"> for the modern gradient, 2.2</w:t>
      </w:r>
      <w:ins w:id="366" w:author="Author" w:date="2023-09-23T14:34:00Z">
        <w:r>
          <w:t>°C</w:t>
        </w:r>
      </w:ins>
      <w:r>
        <w:t xml:space="preserve">. This </w:t>
      </w:r>
      <w:del w:id="367" w:author="Author" w:date="2023-09-23T14:34:00Z">
        <w:r>
          <w:delText>signifies that the early Eocene data does not fit as well to the logistic latitudinal gradient model, which can also be seen from</w:delText>
        </w:r>
      </w:del>
      <w:ins w:id="368" w:author="Author" w:date="2023-09-23T14:34:00Z">
        <w:r>
          <w:t>is illustrated by</w:t>
        </w:r>
      </w:ins>
      <w:r>
        <w:t xml:space="preserve"> the drastic departure of some of the proxy data from the gradient estimates (Fig. 4).</w:t>
      </w:r>
    </w:p>
    <w:p w14:paraId="4AEA256F" w14:textId="65D39943" w:rsidR="00171CAA" w:rsidRDefault="00000000">
      <w:pPr>
        <w:pStyle w:val="BodyText"/>
      </w:pPr>
      <w:r>
        <w:t>The early Eocene GMST is estimated at 28.</w:t>
      </w:r>
      <w:del w:id="369" w:author="Author" w:date="2023-09-23T14:34:00Z">
        <w:r>
          <w:delText>7</w:delText>
        </w:r>
      </w:del>
      <w:ins w:id="370" w:author="Author" w:date="2023-09-23T14:34:00Z">
        <w:r>
          <w:t>3°C</w:t>
        </w:r>
      </w:ins>
      <w:r>
        <w:t xml:space="preserve"> (26.</w:t>
      </w:r>
      <w:del w:id="371" w:author="Author" w:date="2023-09-23T14:34:00Z">
        <w:r>
          <w:delText xml:space="preserve">7 – </w:delText>
        </w:r>
      </w:del>
      <w:ins w:id="372" w:author="Author" w:date="2023-09-23T14:34:00Z">
        <w:r>
          <w:t>3–</w:t>
        </w:r>
      </w:ins>
      <w:r>
        <w:t>30.</w:t>
      </w:r>
      <w:ins w:id="373" w:author="Author" w:date="2023-09-23T14:34:00Z">
        <w:r>
          <w:t>3°C), 10.</w:t>
        </w:r>
      </w:ins>
      <w:r>
        <w:t>7</w:t>
      </w:r>
      <w:del w:id="374" w:author="Author" w:date="2023-09-23T14:34:00Z">
        <w:r>
          <w:delText>)°C, 11.1</w:delText>
        </w:r>
      </w:del>
      <w:r>
        <w:t>°C higher than the modern. A model run excluding the ecological proxies increases the GMST by 1.</w:t>
      </w:r>
      <w:del w:id="375" w:author="Author" w:date="2023-09-23T14:34:00Z">
        <w:r>
          <w:delText>6</w:delText>
        </w:r>
      </w:del>
      <w:ins w:id="376" w:author="Author" w:date="2023-09-23T14:34:00Z">
        <w:r>
          <w:t>7°C</w:t>
        </w:r>
      </w:ins>
      <w:r>
        <w:t xml:space="preserve"> (-1.8</w:t>
      </w:r>
      <w:del w:id="377" w:author="Author" w:date="2023-09-23T14:34:00Z">
        <w:r>
          <w:delText xml:space="preserve"> – 4.8)°</w:delText>
        </w:r>
      </w:del>
      <w:ins w:id="378" w:author="Author" w:date="2023-09-23T14:34:00Z">
        <w:r>
          <w:t>– 5.0°</w:t>
        </w:r>
      </w:ins>
      <w:r>
        <w:t>C</w:t>
      </w:r>
      <w:del w:id="379" w:author="Author" w:date="2023-09-23T14:34:00Z">
        <w:r>
          <w:delText>.</w:delText>
        </w:r>
      </w:del>
      <w:ins w:id="380" w:author="Author" w:date="2023-09-23T14:34:00Z">
        <w:r>
          <w:t>).</w:t>
        </w:r>
      </w:ins>
      <w:r>
        <w:t xml:space="preserve"> The median </w:t>
      </w:r>
      <w:del w:id="381" w:author="Author" w:date="2023-09-23T14:34:00Z">
        <w:r>
          <w:delText>latitudinal gradient is similar</w:delText>
        </w:r>
      </w:del>
      <w:ins w:id="382" w:author="Author" w:date="2023-09-23T14:34:00Z">
        <w:r>
          <w:t>modelled temperature is higher near the equator and in high latitudes</w:t>
        </w:r>
      </w:ins>
      <w:r>
        <w:t xml:space="preserve"> when excluding the ecological proxies, with a </w:t>
      </w:r>
      <w:ins w:id="383" w:author="Author" w:date="2023-09-23T14:34:00Z">
        <w:r>
          <w:t xml:space="preserve">flattened </w:t>
        </w:r>
      </w:ins>
      <w:r>
        <w:t xml:space="preserve">median </w:t>
      </w:r>
      <w:ins w:id="384" w:author="Author" w:date="2023-09-23T14:34:00Z">
        <w:r>
          <w:t xml:space="preserve">gradient </w:t>
        </w:r>
      </w:ins>
      <w:r>
        <w:t xml:space="preserve">of </w:t>
      </w:r>
      <w:ins w:id="385" w:author="Author" w:date="2023-09-23T14:34:00Z">
        <w:r>
          <w:t>10.</w:t>
        </w:r>
      </w:ins>
      <w:r>
        <w:t>9</w:t>
      </w:r>
      <w:del w:id="386" w:author="Author" w:date="2023-09-23T14:34:00Z">
        <w:r>
          <w:delText>.2°C, but with a 20% wider 95% CI</w:delText>
        </w:r>
      </w:del>
      <w:ins w:id="387" w:author="Author" w:date="2023-09-23T14:34:00Z">
        <w:r>
          <w:t>°C</w:t>
        </w:r>
      </w:ins>
      <w:r>
        <w:t xml:space="preserve"> (Fig. S2). </w:t>
      </w:r>
      <w:del w:id="388" w:author="Author" w:date="2023-09-23T14:34:00Z">
        <w:r>
          <w:delText>This indicates that the</w:delText>
        </w:r>
      </w:del>
      <w:ins w:id="389" w:author="Author" w:date="2023-09-23T14:34:00Z">
        <w:r>
          <w:t>In contrast, including ecological proxies, but widening the uncertainty around the low-latitude</w:t>
        </w:r>
      </w:ins>
      <w:r>
        <w:t xml:space="preserve"> ecological proxy data </w:t>
      </w:r>
      <w:del w:id="390" w:author="Author" w:date="2023-09-23T14:34:00Z">
        <w:r>
          <w:delText>are broadly in agreement with the geochemical proxies, while providing additional constraints on the shape of</w:delText>
        </w:r>
      </w:del>
      <w:ins w:id="391" w:author="Author" w:date="2023-09-23T14:34:00Z">
        <w:r>
          <w:t>does not significantly change</w:t>
        </w:r>
      </w:ins>
      <w:r>
        <w:t xml:space="preserve"> the </w:t>
      </w:r>
      <w:del w:id="392" w:author="Author" w:date="2023-09-23T14:34:00Z">
        <w:r>
          <w:delText xml:space="preserve">early Eocene temperature </w:delText>
        </w:r>
      </w:del>
      <w:ins w:id="393" w:author="Author" w:date="2023-09-23T14:34:00Z">
        <w:r>
          <w:t xml:space="preserve">resulting </w:t>
        </w:r>
      </w:ins>
      <w:r>
        <w:t>gradient</w:t>
      </w:r>
      <w:del w:id="394" w:author="Author" w:date="2023-09-23T14:34:00Z">
        <w:r>
          <w:delText>.</w:delText>
        </w:r>
      </w:del>
      <w:ins w:id="395" w:author="Author" w:date="2023-09-23T14:34:00Z">
        <w:r>
          <w:t xml:space="preserve"> (Fig. S3).</w:t>
        </w:r>
      </w:ins>
    </w:p>
    <w:p w14:paraId="13AAF688" w14:textId="085C71A0" w:rsidR="00171CAA" w:rsidRDefault="00000000">
      <w:pPr>
        <w:pStyle w:val="BodyText"/>
      </w:pPr>
      <w:r>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w:t>
      </w:r>
      <w:del w:id="396" w:author="Author" w:date="2023-09-23T14:34:00Z">
        <w:r>
          <w:delText xml:space="preserve">5 (3.5 – </w:delText>
        </w:r>
      </w:del>
      <w:ins w:id="397" w:author="Author" w:date="2023-09-23T14:34:00Z">
        <w:r>
          <w:t>1°C (2.</w:t>
        </w:r>
      </w:ins>
      <w:r>
        <w:t>9</w:t>
      </w:r>
      <w:del w:id="398" w:author="Author" w:date="2023-09-23T14:34:00Z">
        <w:r>
          <w:delText>.4)°</w:delText>
        </w:r>
      </w:del>
      <w:ins w:id="399" w:author="Author" w:date="2023-09-23T14:34:00Z">
        <w:r>
          <w:t>–9.2°</w:t>
        </w:r>
      </w:ins>
      <w:r>
        <w:t>C</w:t>
      </w:r>
      <w:del w:id="400" w:author="Author" w:date="2023-09-23T14:34:00Z">
        <w:r>
          <w:delText>.</w:delText>
        </w:r>
      </w:del>
      <w:ins w:id="401" w:author="Author" w:date="2023-09-23T14:34:00Z">
        <w:r>
          <w:t>).</w:t>
        </w:r>
      </w:ins>
      <w:r>
        <w:t xml:space="preserve"> The inferred latitudinal gradient is somewhat steeper in the Northern Hemisphere (steeper by </w:t>
      </w:r>
      <w:del w:id="402" w:author="Author" w:date="2023-09-23T14:34:00Z">
        <w:r>
          <w:delText>4</w:delText>
        </w:r>
      </w:del>
      <w:ins w:id="403" w:author="Author" w:date="2023-09-23T14:34:00Z">
        <w:r>
          <w:t>1</w:t>
        </w:r>
      </w:ins>
      <w:r>
        <w:t xml:space="preserve">.8°C, although the 95% CI </w:t>
      </w:r>
      <w:ins w:id="404" w:author="Author" w:date="2023-09-23T14:34:00Z">
        <w:r>
          <w:t xml:space="preserve">of that difference </w:t>
        </w:r>
      </w:ins>
      <w:r>
        <w:t>spans -</w:t>
      </w:r>
      <w:del w:id="405" w:author="Author" w:date="2023-09-23T14:34:00Z">
        <w:r>
          <w:delText xml:space="preserve">6.6 – </w:delText>
        </w:r>
      </w:del>
      <w:ins w:id="406" w:author="Author" w:date="2023-09-23T14:34:00Z">
        <w:r>
          <w:t>18.0–</w:t>
        </w:r>
      </w:ins>
      <w:r>
        <w:t>14.</w:t>
      </w:r>
      <w:del w:id="407" w:author="Author" w:date="2023-09-23T14:34:00Z">
        <w:r>
          <w:delText>3</w:delText>
        </w:r>
      </w:del>
      <w:ins w:id="408" w:author="Author" w:date="2023-09-23T14:34:00Z">
        <w:r>
          <w:t>5</w:t>
        </w:r>
      </w:ins>
      <w:r>
        <w:t xml:space="preserve">°C), but the large uncertainties associated with both </w:t>
      </w:r>
      <w:r>
        <w:lastRenderedPageBreak/>
        <w:t xml:space="preserve">gradients, and the lack of polar proxy data in the Southern Hemisphere preclude a more precise statement (see Fig. </w:t>
      </w:r>
      <w:del w:id="409" w:author="Author" w:date="2023-09-23T14:34:00Z">
        <w:r>
          <w:delText>S3</w:delText>
        </w:r>
      </w:del>
      <w:ins w:id="410" w:author="Author" w:date="2023-09-23T14:34:00Z">
        <w:r>
          <w:t>S4</w:t>
        </w:r>
      </w:ins>
      <w:r>
        <w:t>).</w:t>
      </w:r>
    </w:p>
    <w:tbl>
      <w:tblPr>
        <w:tblStyle w:val="Table"/>
        <w:tblW w:w="5000" w:type="pct"/>
        <w:tblLook w:val="0000" w:firstRow="0" w:lastRow="0" w:firstColumn="0" w:lastColumn="0" w:noHBand="0" w:noVBand="0"/>
      </w:tblPr>
      <w:tblGrid>
        <w:gridCol w:w="9360"/>
      </w:tblGrid>
      <w:tr w:rsidR="00171CAA" w14:paraId="4FADD6C4" w14:textId="77777777">
        <w:tc>
          <w:tcPr>
            <w:tcW w:w="0" w:type="auto"/>
          </w:tcPr>
          <w:p w14:paraId="5D7FC790" w14:textId="77777777" w:rsidR="00BC1E8A" w:rsidRDefault="00000000">
            <w:pPr>
              <w:jc w:val="center"/>
              <w:rPr>
                <w:del w:id="411" w:author="Author" w:date="2023-09-23T14:34:00Z"/>
              </w:rPr>
            </w:pPr>
            <w:bookmarkStart w:id="412" w:name="fig-4"/>
            <w:del w:id="413" w:author="Author" w:date="2023-09-23T14:34:00Z">
              <w:r>
                <w:rPr>
                  <w:noProof/>
                </w:rPr>
                <w:drawing>
                  <wp:inline distT="0" distB="0" distL="0" distR="0" wp14:anchorId="0A17C13F" wp14:editId="4C5D50DF">
                    <wp:extent cx="3599999" cy="3599999"/>
                    <wp:effectExtent l="0" t="0" r="0" b="0"/>
                    <wp:docPr id="326962839" name="Picture 326962839"/>
                    <wp:cNvGraphicFramePr/>
                    <a:graphic xmlns:a="http://schemas.openxmlformats.org/drawingml/2006/main">
                      <a:graphicData uri="http://schemas.openxmlformats.org/drawingml/2006/picture">
                        <pic:pic xmlns:pic="http://schemas.openxmlformats.org/drawingml/2006/picture">
                          <pic:nvPicPr>
                            <pic:cNvPr id="57" name="Picture" descr="../figures/fig_4.png"/>
                            <pic:cNvPicPr>
                              <a:picLocks noChangeAspect="1" noChangeArrowheads="1"/>
                            </pic:cNvPicPr>
                          </pic:nvPicPr>
                          <pic:blipFill>
                            <a:blip r:embed="rId13"/>
                            <a:stretch>
                              <a:fillRect/>
                            </a:stretch>
                          </pic:blipFill>
                          <pic:spPr bwMode="auto">
                            <a:xfrm>
                              <a:off x="0" y="0"/>
                              <a:ext cx="3599999" cy="3599999"/>
                            </a:xfrm>
                            <a:prstGeom prst="rect">
                              <a:avLst/>
                            </a:prstGeom>
                            <a:noFill/>
                            <a:ln w="9525">
                              <a:noFill/>
                              <a:headEnd/>
                              <a:tailEnd/>
                            </a:ln>
                          </pic:spPr>
                        </pic:pic>
                      </a:graphicData>
                    </a:graphic>
                  </wp:inline>
                </w:drawing>
              </w:r>
            </w:del>
          </w:p>
          <w:p w14:paraId="20C085C4" w14:textId="77777777" w:rsidR="00171CAA" w:rsidRDefault="00000000">
            <w:pPr>
              <w:jc w:val="center"/>
              <w:rPr>
                <w:ins w:id="414" w:author="Author" w:date="2023-09-23T14:34:00Z"/>
              </w:rPr>
            </w:pPr>
            <w:ins w:id="415" w:author="Author" w:date="2023-09-23T14:34:00Z">
              <w:r>
                <w:rPr>
                  <w:noProof/>
                </w:rPr>
                <w:drawing>
                  <wp:inline distT="0" distB="0" distL="0" distR="0" wp14:anchorId="74809A4C" wp14:editId="04AC43E8">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4"/>
                            <a:stretch>
                              <a:fillRect/>
                            </a:stretch>
                          </pic:blipFill>
                          <pic:spPr bwMode="auto">
                            <a:xfrm>
                              <a:off x="0" y="0"/>
                              <a:ext cx="3599999" cy="3599999"/>
                            </a:xfrm>
                            <a:prstGeom prst="rect">
                              <a:avLst/>
                            </a:prstGeom>
                            <a:noFill/>
                            <a:ln w="9525">
                              <a:noFill/>
                              <a:headEnd/>
                              <a:tailEnd/>
                            </a:ln>
                          </pic:spPr>
                        </pic:pic>
                      </a:graphicData>
                    </a:graphic>
                  </wp:inline>
                </w:drawing>
              </w:r>
            </w:ins>
          </w:p>
          <w:p w14:paraId="14D87930" w14:textId="232A95E7" w:rsidR="00171CAA" w:rsidRDefault="00000000">
            <w:pPr>
              <w:pStyle w:val="ImageCaption"/>
              <w:spacing w:before="200"/>
              <w:jc w:val="left"/>
            </w:pPr>
            <w:r>
              <w:t xml:space="preserve">Figure 4: Estimates of the median, latitudinal sea surface temperature gradients of the early Eocene climatic optimum (purple line) and of the present-day (turquoise), both estimated with the Bayesian model. The purple ribbon (shading) </w:t>
            </w:r>
            <w:del w:id="416" w:author="Author" w:date="2023-09-23T14:34:00Z">
              <w:r>
                <w:delText>depict</w:delText>
              </w:r>
            </w:del>
            <w:ins w:id="417" w:author="Author" w:date="2023-09-23T14:34:00Z">
              <w:r>
                <w:t>depicts</w:t>
              </w:r>
            </w:ins>
            <w:r>
              <w:t xml:space="preserve"> the 95% credible interval of the Eocene gradient, the uncertainty of the modern gradient is too low to be visible. Points within the plot depict the geochemical (</w:t>
            </w:r>
            <w:proofErr w:type="gramStart"/>
            <w:r>
              <w:t>e.g.</w:t>
            </w:r>
            <w:proofErr w:type="gramEnd"/>
            <w:r>
              <w:t> TEX</w:t>
            </w:r>
            <w:r>
              <w:rPr>
                <w:vertAlign w:val="subscript"/>
              </w:rPr>
              <w:t>86</w:t>
            </w:r>
            <w:r>
              <w:t xml:space="preserve">) and </w:t>
            </w:r>
            <w:r w:rsidR="00F34934">
              <w:t xml:space="preserve">the </w:t>
            </w:r>
            <w:r>
              <w:t>ecological (e.g. mangroves) data. Geochemical data are plotted by their point estimate temperature value. Ecological data are plotted at the mean temperature values of their respective normal distributions.</w:t>
            </w:r>
          </w:p>
        </w:tc>
        <w:bookmarkEnd w:id="412"/>
      </w:tr>
    </w:tbl>
    <w:p w14:paraId="5B14FD1C" w14:textId="77777777" w:rsidR="00171CAA" w:rsidRDefault="00000000">
      <w:pPr>
        <w:pStyle w:val="Heading1"/>
      </w:pPr>
      <w:bookmarkStart w:id="418" w:name="discussion"/>
      <w:bookmarkEnd w:id="235"/>
      <w:bookmarkEnd w:id="329"/>
      <w:r>
        <w:t>Discussion</w:t>
      </w:r>
    </w:p>
    <w:p w14:paraId="4F3F0831" w14:textId="77777777" w:rsidR="00171CAA" w:rsidRDefault="00000000">
      <w:pPr>
        <w:pStyle w:val="Heading2"/>
      </w:pPr>
      <w:bookmarkStart w:id="419" w:name="X87850c7f8078d5a53b5c68844c4020d552a98a4"/>
      <w:r>
        <w:t>Improved estimation of latitudinal and global palaeotemperatures</w:t>
      </w:r>
    </w:p>
    <w:p w14:paraId="402A24A8" w14:textId="537D67A0" w:rsidR="00171CAA" w:rsidRDefault="00000000">
      <w:pPr>
        <w:pStyle w:val="FirstParagraph"/>
      </w:pPr>
      <w:r>
        <w:t>Our results show that our Bayesian model can be used to reconstruct different types of latitudinal SST gradients from proxy data</w:t>
      </w:r>
      <w:del w:id="420" w:author="Author" w:date="2023-09-23T14:34:00Z">
        <w:r>
          <w:delText>, even</w:delText>
        </w:r>
      </w:del>
      <w:r>
        <w:t xml:space="preserve"> with </w:t>
      </w:r>
      <w:del w:id="421" w:author="Author" w:date="2023-09-23T14:34:00Z">
        <w:r>
          <w:delText>small</w:delText>
        </w:r>
      </w:del>
      <w:ins w:id="422" w:author="Author" w:date="2023-09-23T14:34:00Z">
        <w:r>
          <w:t>moderate</w:t>
        </w:r>
      </w:ins>
      <w:r>
        <w:t xml:space="preserve"> sample sizes (</w:t>
      </w:r>
      <w:r>
        <w:rPr>
          <w:i/>
          <w:iCs/>
        </w:rPr>
        <w:t>n</w:t>
      </w:r>
      <w:r>
        <w:t xml:space="preserve"> = 10</w:t>
      </w:r>
      <w:del w:id="423" w:author="Author" w:date="2023-09-23T14:34:00Z">
        <w:r>
          <w:delText xml:space="preserve"> – 20</w:delText>
        </w:r>
      </w:del>
      <w:ins w:id="424" w:author="Author" w:date="2023-09-23T14:34:00Z">
        <w:r>
          <w:t>–34</w:t>
        </w:r>
      </w:ins>
      <w:r>
        <w:t>) and patchy sampling distributions (Fig.</w:t>
      </w:r>
      <w:r w:rsidR="00263375">
        <w:t> </w:t>
      </w:r>
      <w:r>
        <w:t>2). This is an advancement over previously used linear, quadratic</w:t>
      </w:r>
      <w:ins w:id="425" w:author="Author" w:date="2023-09-23T14:34:00Z">
        <w:r>
          <w:t>,</w:t>
        </w:r>
      </w:ins>
      <w:r>
        <w:t xml:space="preserve"> or Gaussian approximations (</w:t>
      </w:r>
      <w:proofErr w:type="gramStart"/>
      <w:r>
        <w:t>e.g.</w:t>
      </w:r>
      <w:proofErr w:type="gramEnd"/>
      <w:r w:rsidR="00263375">
        <w:t> </w:t>
      </w:r>
      <w:r>
        <w:t xml:space="preserve">Bijl et al., 2009; Tierney et al., 2017), which can fit only specific types of gradients. As such, our model presents an alternative to non-parametric methods for inferring latitudinal temperature gradients, which are sometimes favoured as they can flexibly follow the shape of an unknown temperature gradient (e.g. Zhang et al., 2019; Jones and Eichenseer, 2022). However, when used for interpolation or prediction </w:t>
      </w:r>
      <w:r>
        <w:lastRenderedPageBreak/>
        <w:t xml:space="preserve">outside the proxy range, non-parametric methods such as Gaussian process regression strictly respond to the data (e.g. Inglis et al., 2020). This means that the idiosyncrasies of a patchy proxy record, potentially afflicted with measurement errors, calibration errors, and </w:t>
      </w:r>
      <w:proofErr w:type="spellStart"/>
      <w:r>
        <w:t>palaeogeographic</w:t>
      </w:r>
      <w:proofErr w:type="spellEnd"/>
      <w:r>
        <w:t xml:space="preserve"> and temporal uncertainty</w:t>
      </w:r>
      <w:del w:id="426" w:author="Author" w:date="2023-09-23T14:34:00Z">
        <w:r>
          <w:delText>,</w:delText>
        </w:r>
      </w:del>
      <w:ins w:id="427" w:author="Author" w:date="2023-09-23T14:34:00Z">
        <w:r>
          <w:t xml:space="preserve"> (</w:t>
        </w:r>
        <w:proofErr w:type="gramStart"/>
        <w:r>
          <w:t>e.g.</w:t>
        </w:r>
        <w:proofErr w:type="gramEnd"/>
        <w:r>
          <w:t xml:space="preserve"> </w:t>
        </w:r>
        <w:proofErr w:type="spellStart"/>
        <w:r>
          <w:t>Buffan</w:t>
        </w:r>
        <w:proofErr w:type="spellEnd"/>
        <w:r>
          <w:t xml:space="preserve"> et al., 2023),</w:t>
        </w:r>
      </w:ins>
      <w:r>
        <w:t xml:space="preserve"> dictate the reconstruction of large-scale </w:t>
      </w:r>
      <w:del w:id="428" w:author="Author" w:date="2023-09-23T14:34:00Z">
        <w:r>
          <w:delText>climate</w:delText>
        </w:r>
      </w:del>
      <w:ins w:id="429" w:author="Author" w:date="2023-09-23T14:34:00Z">
        <w:r>
          <w:t>climatic</w:t>
        </w:r>
      </w:ins>
      <w:r>
        <w:t xml:space="preserve"> patterns, without the option of including additional knowledge (e.g. that latitudinal temperature gradients should be broadly negative).</w:t>
      </w:r>
    </w:p>
    <w:p w14:paraId="2BCD073E" w14:textId="29F1EFFD" w:rsidR="00171CAA" w:rsidRDefault="00000000">
      <w:pPr>
        <w:pStyle w:val="BodyText"/>
      </w:pPr>
      <w:r>
        <w:t>In contrast, our Bayesian</w:t>
      </w:r>
      <w:del w:id="430" w:author="Author" w:date="2023-09-23T14:34:00Z">
        <w:r>
          <w:delText>,</w:delText>
        </w:r>
      </w:del>
      <w:r>
        <w:t xml:space="preserve">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w:t>
      </w:r>
      <w:ins w:id="431" w:author="Author" w:date="2023-09-23T14:34:00Z">
        <w:r>
          <w:t>,</w:t>
        </w:r>
      </w:ins>
      <w:r>
        <w:t xml:space="preserve"> and the latitude of its greatest steepness.</w:t>
      </w:r>
    </w:p>
    <w:p w14:paraId="739B9090" w14:textId="419091F4" w:rsidR="00171CAA" w:rsidRDefault="00000000">
      <w:pPr>
        <w:pStyle w:val="BodyText"/>
      </w:pPr>
      <w:r>
        <w:t xml:space="preserve">Palaeoclimate reconstructions are often summarised as global mean surface temperatures (GMST), providing a standardised metric for characterising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w:t>
      </w:r>
      <w:del w:id="432" w:author="Author" w:date="2023-09-23T14:34:00Z">
        <w:r>
          <w:delText>climate</w:delText>
        </w:r>
      </w:del>
      <w:ins w:id="433" w:author="Author" w:date="2023-09-23T14:34:00Z">
        <w:r>
          <w:t>climatic</w:t>
        </w:r>
      </w:ins>
      <w:r>
        <w:t xml:space="preserve">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Veizer and Prokoph, 2015). This is particularly relevant for the early Mesozoic </w:t>
      </w:r>
      <w:r>
        <w:lastRenderedPageBreak/>
        <w:t>and older intervals, for which the spatial coverage is generally poor due to the absence of data from ocean drilling sites (Jones and Eichenseer, 2022).</w:t>
      </w:r>
    </w:p>
    <w:p w14:paraId="3205E99C" w14:textId="623C1DB2" w:rsidR="00171CAA" w:rsidRDefault="00000000">
      <w:pPr>
        <w:pStyle w:val="Heading2"/>
      </w:pPr>
      <w:bookmarkStart w:id="434" w:name="Xe321f0afb4b597c8d8266fcb95e979ecf62da90"/>
      <w:bookmarkStart w:id="435" w:name="X5a54750ecad2257f8660f5dae0df6c44377d73b"/>
      <w:bookmarkEnd w:id="419"/>
      <w:r>
        <w:t xml:space="preserve">The role of ecological constraints in </w:t>
      </w:r>
      <w:del w:id="436" w:author="Author" w:date="2023-09-23T14:34:00Z">
        <w:r>
          <w:delText>palaeoclimate</w:delText>
        </w:r>
      </w:del>
      <w:proofErr w:type="spellStart"/>
      <w:ins w:id="437" w:author="Author" w:date="2023-09-23T14:34:00Z">
        <w:r>
          <w:t>palaeoclimatic</w:t>
        </w:r>
      </w:ins>
      <w:proofErr w:type="spellEnd"/>
      <w:r>
        <w:t xml:space="preserve"> reconstructions</w:t>
      </w:r>
    </w:p>
    <w:p w14:paraId="27DFE4E8" w14:textId="648CDEB9"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del w:id="438" w:author="Author" w:date="2023-09-23T14:34:00Z">
        <w:r>
          <w:delText>palaeoclimate</w:delText>
        </w:r>
      </w:del>
      <w:proofErr w:type="spellStart"/>
      <w:ins w:id="439" w:author="Author" w:date="2023-09-23T14:34:00Z">
        <w:r>
          <w:t>palaeoclimatic</w:t>
        </w:r>
      </w:ins>
      <w:proofErr w:type="spellEnd"/>
      <w:r>
        <w:t xml:space="preserve"> reconstructions achieved by integrating lithological data (Scotese et al., 2021; Burgener et al., 2023). Combining the occurrences of climate-sensitive plant communities (Greenwood and Wing, 1995), reptiles (Markwick, 2007), </w:t>
      </w:r>
      <w:ins w:id="440" w:author="Author" w:date="2023-09-23T14:34:00Z">
        <w:r>
          <w:t xml:space="preserve">and </w:t>
        </w:r>
      </w:ins>
      <w:r>
        <w:t xml:space="preserve">leaf shapes (Peppe et al., 2011), with geochemical proxies offers substantial potential for improving quantitative </w:t>
      </w:r>
      <w:del w:id="441" w:author="Author" w:date="2023-09-23T14:34:00Z">
        <w:r>
          <w:delText>palaeoclimate</w:delText>
        </w:r>
      </w:del>
      <w:proofErr w:type="spellStart"/>
      <w:ins w:id="442" w:author="Author" w:date="2023-09-23T14:34:00Z">
        <w:r>
          <w:t>palaeoclimatic</w:t>
        </w:r>
      </w:ins>
      <w:proofErr w:type="spellEnd"/>
      <w:r>
        <w:t xml:space="preserve"> reconstructions across the Phanerozoic. Our modelling framework offers a straightforward, efficient way of integrating ecological </w:t>
      </w:r>
      <w:del w:id="443" w:author="Author" w:date="2023-09-23T14:34:00Z">
        <w:r>
          <w:delText>climate</w:delText>
        </w:r>
      </w:del>
      <w:proofErr w:type="spellStart"/>
      <w:ins w:id="444" w:author="Author" w:date="2023-09-23T14:34:00Z">
        <w:r>
          <w:t>palaeoclimatic</w:t>
        </w:r>
      </w:ins>
      <w:proofErr w:type="spellEnd"/>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w:t>
      </w:r>
      <w:r w:rsidR="00263375">
        <w:t xml:space="preserve"> (see Fig. S5)</w:t>
      </w:r>
      <w:r>
        <w:t>, or to variably weight proxy records classified as more or less reliable.</w:t>
      </w:r>
    </w:p>
    <w:p w14:paraId="535D6CF3" w14:textId="371E5C4B" w:rsidR="00171CAA" w:rsidRDefault="00000000">
      <w:pPr>
        <w:pStyle w:val="BodyText"/>
      </w:pPr>
      <w:r>
        <w:t xml:space="preserve">Our approach for deriving fully quantitative climate reconstructions from ecological data is borrowed from nearest living relative methods, commonly employed in terrestrial, Cenozoic </w:t>
      </w:r>
      <w:del w:id="445" w:author="Author" w:date="2023-09-23T14:34:00Z">
        <w:r>
          <w:delText>climate</w:delText>
        </w:r>
      </w:del>
      <w:proofErr w:type="spellStart"/>
      <w:ins w:id="446" w:author="Author" w:date="2023-09-23T14:34:00Z">
        <w:r>
          <w:t>palaeoclimatic</w:t>
        </w:r>
      </w:ins>
      <w:proofErr w:type="spellEnd"/>
      <w:r>
        <w:t xml:space="preserve"> reconstructions (</w:t>
      </w:r>
      <w:proofErr w:type="spellStart"/>
      <w:r>
        <w:t>Fauquette</w:t>
      </w:r>
      <w:proofErr w:type="spellEnd"/>
      <w:r>
        <w:t xml:space="preserv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(Kleypas et al., 1999). Although coral reefs are threatened by warming sea surface temperatures today (Hoegh-Guldberg, 2011), it is conceivable that Eocene reef corals were adapted to a warmer climate. The fossil record indicates that reef development may have been stunted in the early Eocene, with few early Eocene coral reefs occurring in low latitudes (Zamagni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w:t>
      </w:r>
      <w:del w:id="447" w:author="Author" w:date="2023-09-23T14:34:00Z">
        <w:r>
          <w:delText>climate</w:delText>
        </w:r>
      </w:del>
      <w:ins w:id="448" w:author="Author" w:date="2023-09-23T14:34:00Z">
        <w:r>
          <w:t>climatic</w:t>
        </w:r>
      </w:ins>
      <w:r>
        <w:t xml:space="preserve"> range of coral reefs may underestimate the early Eocene thermal </w:t>
      </w:r>
      <w:del w:id="449" w:author="Author" w:date="2023-09-23T14:34:00Z">
        <w:r>
          <w:delText>niche</w:delText>
        </w:r>
      </w:del>
      <w:ins w:id="450" w:author="Author" w:date="2023-09-23T14:34:00Z">
        <w:r>
          <w:t>limits</w:t>
        </w:r>
      </w:ins>
      <w:r>
        <w:t xml:space="preserve"> for coral reefs. We have tried to account for that possibility by widening the temperature </w:t>
      </w:r>
      <w:r>
        <w:lastRenderedPageBreak/>
        <w:t>probability distribution for coral reefs, but the predicted temperatures for the reef and mangrove sites still lie below the temperatures indicated by the geochemical proxy record (Fig. 4, Fig. S2).</w:t>
      </w:r>
    </w:p>
    <w:p w14:paraId="422989DB" w14:textId="77777777" w:rsidR="00171CAA" w:rsidRDefault="00000000">
      <w:pPr>
        <w:pStyle w:val="Heading2"/>
      </w:pPr>
      <w:bookmarkStart w:id="451" w:name="early-eocene-climate"/>
      <w:bookmarkEnd w:id="434"/>
      <w:bookmarkEnd w:id="435"/>
      <w:r>
        <w:t>Early Eocene climate</w:t>
      </w:r>
    </w:p>
    <w:p w14:paraId="4E9A7FC2" w14:textId="2E0C0D68"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w:t>
      </w:r>
      <w:del w:id="452" w:author="Author" w:date="2023-09-23T14:34:00Z">
        <w:r>
          <w:delText xml:space="preserve"> – </w:delText>
        </w:r>
      </w:del>
      <w:ins w:id="453" w:author="Author" w:date="2023-09-23T14:34:00Z">
        <w:r>
          <w:t>–</w:t>
        </w:r>
      </w:ins>
      <w:r>
        <w:t xml:space="preserve">21°C (Table 1); a more recent reconstruction that includes terrestrial air and sea surface temperatures arrives at a gradient of ~13°C (Inglis et al., 2020). Our </w:t>
      </w:r>
      <w:del w:id="454" w:author="Author" w:date="2023-09-23T14:34:00Z">
        <w:r>
          <w:delText xml:space="preserve">polar circle </w:delText>
        </w:r>
      </w:del>
      <w:ins w:id="455" w:author="Author" w:date="2023-09-23T14:34:00Z">
        <w:r>
          <w:t>median poles-</w:t>
        </w:r>
      </w:ins>
      <w:r>
        <w:t>to</w:t>
      </w:r>
      <w:del w:id="456" w:author="Author" w:date="2023-09-23T14:34:00Z">
        <w:r>
          <w:delText xml:space="preserve"> equatorial</w:delText>
        </w:r>
      </w:del>
      <w:ins w:id="457" w:author="Author" w:date="2023-09-23T14:34:00Z">
        <w:r>
          <w:t>-equator</w:t>
        </w:r>
      </w:ins>
      <w:r>
        <w:t xml:space="preserve"> gradient estimate is </w:t>
      </w:r>
      <w:del w:id="458" w:author="Author" w:date="2023-09-23T14:34:00Z">
        <w:r>
          <w:delText>lower than most previous estimates</w:delText>
        </w:r>
      </w:del>
      <w:ins w:id="459" w:author="Author" w:date="2023-09-23T14:34:00Z">
        <w:r>
          <w:t>similar</w:t>
        </w:r>
      </w:ins>
      <w:r>
        <w:t xml:space="preserve"> at </w:t>
      </w:r>
      <w:del w:id="460" w:author="Author" w:date="2023-09-23T14:34:00Z">
        <w:r>
          <w:delText>7</w:delText>
        </w:r>
      </w:del>
      <w:ins w:id="461" w:author="Author" w:date="2023-09-23T14:34:00Z">
        <w:r>
          <w:t>13.3°C, but notably shallower when taking the equator-to-polar-circle estimate, 5</w:t>
        </w:r>
      </w:ins>
      <w:r>
        <w:t xml:space="preserve">.8°C, </w:t>
      </w:r>
      <w:del w:id="462" w:author="Author" w:date="2023-09-23T14:34:00Z">
        <w:r>
          <w:delText>although the 95% credible interval extends</w:delText>
        </w:r>
      </w:del>
      <w:ins w:id="463" w:author="Author" w:date="2023-09-23T14:34:00Z">
        <w:r>
          <w:t>as the geochemical proxy data suggest high temperatures</w:t>
        </w:r>
      </w:ins>
      <w:r>
        <w:t xml:space="preserve"> up to </w:t>
      </w:r>
      <w:del w:id="464" w:author="Author" w:date="2023-09-23T14:34:00Z">
        <w:r>
          <w:delText>13.7°C and thus overlaps earlier estimates based on shallow water proxies. The confirmation</w:delText>
        </w:r>
      </w:del>
      <w:ins w:id="465" w:author="Author" w:date="2023-09-23T14:34:00Z">
        <w:r>
          <w:t>latitudes</w:t>
        </w:r>
      </w:ins>
      <w:r>
        <w:t xml:space="preserve"> of </w:t>
      </w:r>
      <w:del w:id="466" w:author="Author" w:date="2023-09-23T14:34:00Z">
        <w:r>
          <w:delText>a very flat gradient by both</w:delText>
        </w:r>
      </w:del>
      <w:ins w:id="467" w:author="Author" w:date="2023-09-23T14:34:00Z">
        <w:r>
          <w:t>~ 60</w:t>
        </w:r>
      </w:ins>
      <w:r w:rsidR="00263375">
        <w:t>°</w:t>
      </w:r>
      <w:ins w:id="468" w:author="Author" w:date="2023-09-23T14:34:00Z">
        <w:r>
          <w:t>. Both</w:t>
        </w:r>
      </w:ins>
      <w:r>
        <w:t xml:space="preserve"> geochemical and ecological shallow water data </w:t>
      </w:r>
      <w:del w:id="469" w:author="Author" w:date="2023-09-23T14:34:00Z">
        <w:r>
          <w:delText>indicates</w:delText>
        </w:r>
      </w:del>
      <w:ins w:id="470" w:author="Author" w:date="2023-09-23T14:34:00Z">
        <w:r>
          <w:t>indicate</w:t>
        </w:r>
      </w:ins>
      <w:r>
        <w:t xml:space="preserve"> that inferred SST gradients based on tropical, shallow water and </w:t>
      </w:r>
      <w:proofErr w:type="gramStart"/>
      <w:r>
        <w:t>deep water</w:t>
      </w:r>
      <w:proofErr w:type="gramEnd"/>
      <w:r>
        <w:t xml:space="preserve"> samples (Cramwinckel et al., 2018; Evans et al., 2018) may overestimate the SST gradient of the early Eocene greenhouse world.</w:t>
      </w:r>
      <w:ins w:id="471" w:author="Author" w:date="2023-09-23T14:34:00Z">
        <w:r>
          <w:t xml:space="preserve"> Likewise, </w:t>
        </w:r>
        <w:proofErr w:type="spellStart"/>
        <w:r>
          <w:t>palaeoclimatic</w:t>
        </w:r>
        <w:proofErr w:type="spellEnd"/>
        <w:r>
          <w:t xml:space="preserve"> simulations from General Circulation Models tend to estimate steeper gradients than most proxy records (Table 1; Pross et al., 2012; Lunt et al., 2021)</w:t>
        </w:r>
      </w:ins>
    </w:p>
    <w:p w14:paraId="77F56094" w14:textId="77777777" w:rsidR="00BC1E8A" w:rsidRDefault="00000000">
      <w:pPr>
        <w:pStyle w:val="BodyText"/>
        <w:rPr>
          <w:del w:id="472" w:author="Author" w:date="2023-09-23T14:34:00Z"/>
        </w:rPr>
      </w:pPr>
      <w:del w:id="473" w:author="Author" w:date="2023-09-23T14:34:00Z">
        <w:r>
          <w:delText xml:space="preserve">Discrepancies between earlier, proxy-based reconstructions and our modelling results are most pronounced in latitudes beyond the polar circle, as earlier approaches (e.g. </w:delText>
        </w:r>
      </w:del>
      <w:moveFromRangeStart w:id="474" w:author="Author" w:date="2023-09-23T14:34:00Z" w:name="move146372081"/>
      <w:moveFrom w:id="475" w:author="Author" w:date="2023-09-23T14:34:00Z">
        <w:r>
          <w:t>Tierney et al., 2017</w:t>
        </w:r>
      </w:moveFrom>
      <w:moveFromRangeEnd w:id="474"/>
      <w:del w:id="476" w:author="Author" w:date="2023-09-23T14:34:00Z">
        <w:r>
          <w:delText>) predict almost linearly decreasing SSTs towards the poles, whereas our median prediction suggests only a slight decrease beyond the polar circle. The scarcity of temperature records in this range leads to widening credible intervals in our prediction, including the possibility of stronger temperature decreases. Polar temperature estimates from our model are thus conservative in that they admit large uncertainty where data is absent, which is desirable. However, the presence of high proxy-derived temperature estimates at ~ 60° latitudes forces the modelled median temperature curve to be too high at ~ 24°C, relative to the temperatures indicated by the high-latitude mangrove communities (15.6 - 22.5°C). In contrast, the extrapolated polar temperatures of most previous proxy-based models are likely too low, given the abundance of ecological data indicating temperate or subtropical high-latitude climates during the EECO (Pross et al., 2012; Popescu et al., 2021).</w:delText>
        </w:r>
      </w:del>
    </w:p>
    <w:p w14:paraId="18241038" w14:textId="2591C777" w:rsidR="00171CAA" w:rsidRDefault="00000000">
      <w:pPr>
        <w:pStyle w:val="BodyText"/>
      </w:pPr>
      <w:r>
        <w:t xml:space="preserve">The very high variability of the proxy record in mid-latitudes results in large uncertainties on the shape of temperature gradient and on the GMST. </w:t>
      </w:r>
      <w:ins w:id="477" w:author="Author" w:date="2023-09-23T14:34:00Z">
        <w:r>
          <w:t xml:space="preserve">Some of this variability may stem from spatial variability in SSTs, as can be observed in the modern (Fig. 3), </w:t>
        </w:r>
        <w:proofErr w:type="gramStart"/>
        <w:r>
          <w:t>e.g.</w:t>
        </w:r>
        <w:proofErr w:type="gramEnd"/>
        <w:r>
          <w:t> due to ocean circulation (</w:t>
        </w:r>
        <w:proofErr w:type="spellStart"/>
        <w:r>
          <w:t>Rahmstorf</w:t>
        </w:r>
        <w:proofErr w:type="spellEnd"/>
        <w:r>
          <w:t xml:space="preserve">, 2002). </w:t>
        </w:r>
      </w:ins>
      <w:r>
        <w:t>Biases and errors in the proxy reconstructions</w:t>
      </w:r>
      <w:ins w:id="478" w:author="Author" w:date="2023-09-23T14:34:00Z">
        <w:r>
          <w:t xml:space="preserve"> also</w:t>
        </w:r>
      </w:ins>
      <w:r>
        <w:t xml:space="preserve"> likely contribute to the observed variability, as geochemical proxies reflect many other factors besides seawater temperature (Hollis et al., 2019). Despite excluding δ</w:t>
      </w:r>
      <w:r>
        <w:rPr>
          <w:vertAlign w:val="superscript"/>
        </w:rPr>
        <w:t>18</w:t>
      </w:r>
      <w:r>
        <w:t>O measurements from recrystallised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del w:id="479" w:author="Author" w:date="2023-09-23T14:34:00Z">
        <w:r>
          <w:delText xml:space="preserve"> Seasonality (Keating-Bitonti et al., 2011) and temporal changes within the EECO (Westerhold et al., 2018) may also contribute to the large variability of the EECO proxy data.</w:delText>
        </w:r>
      </w:del>
    </w:p>
    <w:p w14:paraId="3A8EE68C" w14:textId="19220B2D" w:rsidR="00171CAA" w:rsidRDefault="00000000">
      <w:pPr>
        <w:pStyle w:val="BodyText"/>
        <w:rPr>
          <w:ins w:id="480" w:author="Author" w:date="2023-09-23T14:34:00Z"/>
        </w:rPr>
      </w:pPr>
      <w:ins w:id="481" w:author="Author" w:date="2023-09-23T14:34:00Z">
        <w:r>
          <w:t>Temporal changes within the EECO (Westerhold et al., 2018), and seasonality (Keating-Bitonti et al., 2011; Ivany and Judd, 2022) may also contribute to the large variability of the EECO proxy data. Based on the occurrence of heterotrophic carbonates, Davies et al. (2019) suggest</w:t>
        </w:r>
      </w:ins>
      <w:r w:rsidR="00C94D09">
        <w:t>ed</w:t>
      </w:r>
      <w:ins w:id="482" w:author="Author" w:date="2023-09-23T14:34:00Z">
        <w:r>
          <w:t xml:space="preserve">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latitudes</w:t>
        </w:r>
      </w:ins>
      <w:r w:rsidR="00C94D09">
        <w:t xml:space="preserve"> </w:t>
      </w:r>
      <w:ins w:id="483" w:author="Author" w:date="2023-09-23T14:34:00Z">
        <w:r>
          <w:t>(Schwartz, 2008). Critically, however, the mangrove data strongly supports our inference of a flattened gradient independent of the geochemical proxy record.</w:t>
        </w:r>
      </w:ins>
    </w:p>
    <w:p w14:paraId="172F572A" w14:textId="61F6C8CE" w:rsidR="00171CAA" w:rsidRDefault="00000000">
      <w:pPr>
        <w:pStyle w:val="BodyText"/>
      </w:pPr>
      <w:r>
        <w:lastRenderedPageBreak/>
        <w:t>Recent, marine GMST estimates of the EECO and of the early Eocene range from 23.4</w:t>
      </w:r>
      <w:del w:id="484" w:author="Author" w:date="2023-09-23T14:34:00Z">
        <w:r>
          <w:delText xml:space="preserve"> – </w:delText>
        </w:r>
      </w:del>
      <w:ins w:id="485" w:author="Author" w:date="2023-09-23T14:34:00Z">
        <w:r>
          <w:t>–</w:t>
        </w:r>
      </w:ins>
      <w:r>
        <w:t>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differences in proxy selection and in the calculation of global average temperatures, many recent estimates fall in the range of 27 - 29.5°C (Hansen et al., 2013; Caballero and Huber, 2013; Cramwinckel et al., 2018; Zhu et al., 2019), similar to our median GMST estimate of 28.</w:t>
      </w:r>
      <w:del w:id="486" w:author="Author" w:date="2023-09-23T14:34:00Z">
        <w:r>
          <w:delText>7</w:delText>
        </w:r>
      </w:del>
      <w:ins w:id="487" w:author="Author" w:date="2023-09-23T14:34:00Z">
        <w:r>
          <w:t>3</w:t>
        </w:r>
      </w:ins>
      <w:r>
        <w:t>°C</w:t>
      </w:r>
      <w:r w:rsidR="00994813">
        <w:t xml:space="preserve"> and well within the 95% credible interval of our GMST estimate (</w:t>
      </w:r>
      <w:r w:rsidR="00994813">
        <w:t>26.</w:t>
      </w:r>
      <w:del w:id="488" w:author="Author" w:date="2023-09-23T14:34:00Z">
        <w:r w:rsidR="00994813">
          <w:delText xml:space="preserve">7 – </w:delText>
        </w:r>
      </w:del>
      <w:ins w:id="489" w:author="Author" w:date="2023-09-23T14:34:00Z">
        <w:r w:rsidR="00994813">
          <w:t>3–</w:t>
        </w:r>
      </w:ins>
      <w:r w:rsidR="00994813">
        <w:t>30.</w:t>
      </w:r>
      <w:ins w:id="490" w:author="Author" w:date="2023-09-23T14:34:00Z">
        <w:r w:rsidR="00994813">
          <w:t>3°C)</w:t>
        </w:r>
      </w:ins>
      <w:r w:rsidR="00994813">
        <w:t>.</w:t>
      </w:r>
      <w:r w:rsidR="00D647E0">
        <w:t xml:space="preserve"> </w:t>
      </w:r>
    </w:p>
    <w:p w14:paraId="0E2F929E" w14:textId="77777777" w:rsidR="00171CAA" w:rsidRDefault="00000000">
      <w:pPr>
        <w:pStyle w:val="Heading1"/>
      </w:pPr>
      <w:bookmarkStart w:id="491" w:name="conclusions"/>
      <w:bookmarkEnd w:id="418"/>
      <w:bookmarkEnd w:id="451"/>
      <w:r>
        <w:t>Conclusions</w:t>
      </w:r>
    </w:p>
    <w:p w14:paraId="52187F41" w14:textId="05EF1222" w:rsidR="00171CAA" w:rsidRDefault="00000000">
      <w:pPr>
        <w:pStyle w:val="FirstParagraph"/>
      </w:pPr>
      <w:r>
        <w:t xml:space="preserve">The Bayesian hierarchical model presented here </w:t>
      </w:r>
      <w:proofErr w:type="gramStart"/>
      <w:r>
        <w:t>is able to</w:t>
      </w:r>
      <w:proofErr w:type="gramEnd"/>
      <w:r>
        <w:t xml:space="preserve">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w:t>
      </w:r>
      <w:del w:id="492" w:author="Author" w:date="2023-09-23T14:34:00Z">
        <w:r>
          <w:delText>incomplete</w:delText>
        </w:r>
      </w:del>
      <w:ins w:id="493" w:author="Author" w:date="2023-09-23T14:34:00Z">
        <w:r>
          <w:t>sparse</w:t>
        </w:r>
      </w:ins>
      <w:r>
        <w:t xml:space="preserv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del w:id="494" w:author="Author" w:date="2023-09-23T14:34:00Z">
        <w:r>
          <w:delText>palaeoclimate</w:delText>
        </w:r>
      </w:del>
      <w:proofErr w:type="spellStart"/>
      <w:ins w:id="495" w:author="Author" w:date="2023-09-23T14:34:00Z">
        <w:r>
          <w:t>palaeoclimatic</w:t>
        </w:r>
      </w:ins>
      <w:proofErr w:type="spellEnd"/>
      <w:r>
        <w:t xml:space="preserve"> reconstructions and Phanerozoic temperature curves, particularly in intervals with a patchy and </w:t>
      </w:r>
      <w:del w:id="496" w:author="Author" w:date="2023-09-23T14:34:00Z">
        <w:r>
          <w:delText>unenvenly</w:delText>
        </w:r>
      </w:del>
      <w:ins w:id="497" w:author="Author" w:date="2023-09-23T14:34:00Z">
        <w:r>
          <w:t>unevenly</w:t>
        </w:r>
      </w:ins>
      <w:r>
        <w:t xml:space="preserve"> sampled record. Finally, the flexibility of our approach means that estimates can be efficiently updated when new data</w:t>
      </w:r>
      <w:ins w:id="498" w:author="Author" w:date="2023-09-23T14:34:00Z">
        <w:r>
          <w:t>, or constraints,</w:t>
        </w:r>
      </w:ins>
      <w:r>
        <w:t xml:space="preserve"> are made available.</w:t>
      </w:r>
    </w:p>
    <w:p w14:paraId="10D6C1E0" w14:textId="77777777" w:rsidR="00171CAA" w:rsidRDefault="00000000">
      <w:pPr>
        <w:pStyle w:val="Heading1"/>
      </w:pPr>
      <w:bookmarkStart w:id="499" w:name="acknowledgements"/>
      <w:bookmarkEnd w:id="491"/>
      <w:r>
        <w:t>Acknowledgements</w:t>
      </w:r>
    </w:p>
    <w:p w14:paraId="19D85903" w14:textId="77777777" w:rsidR="00171CAA" w:rsidRDefault="00000000">
      <w:pPr>
        <w:pStyle w:val="FirstParagraph"/>
      </w:pPr>
      <w:r>
        <w:t>The authors are grateful to all those who have enabled this work by collecting, measuring, collating</w:t>
      </w:r>
      <w:ins w:id="500" w:author="Author" w:date="2023-09-23T14:34:00Z">
        <w:r>
          <w:t>,</w:t>
        </w:r>
      </w:ins>
      <w:r>
        <w:t xml:space="preserve"> and screening geochemical and fossil data. The contribution of L.A.J. was supported by a Juan de la Cierva-formación 2021 fellowship (FJC2021-046695-I/MCIN/AEI/10.13039/501100011033) from the European Union “NextGenerationEU”/PRTR. For the purpose of open access, the authors have applied a Creative Commons Attribution (CC BY) licence to any Author Accepted Manuscript version arising from this submission. </w:t>
      </w:r>
    </w:p>
    <w:p w14:paraId="1BDB8921" w14:textId="77777777" w:rsidR="00171CAA" w:rsidRDefault="00000000">
      <w:pPr>
        <w:pStyle w:val="Heading1"/>
      </w:pPr>
      <w:bookmarkStart w:id="501" w:name="author-contributions"/>
      <w:bookmarkEnd w:id="499"/>
      <w:r>
        <w:lastRenderedPageBreak/>
        <w:t>Author contributions</w:t>
      </w:r>
    </w:p>
    <w:p w14:paraId="502883F0" w14:textId="77777777" w:rsidR="00171CAA"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3D5A7CEF" w14:textId="77777777" w:rsidR="00171CAA" w:rsidRDefault="00000000">
      <w:pPr>
        <w:pStyle w:val="Heading1"/>
      </w:pPr>
      <w:bookmarkStart w:id="502" w:name="competing-interests"/>
      <w:bookmarkEnd w:id="501"/>
      <w:r>
        <w:t>Competing Interests</w:t>
      </w:r>
    </w:p>
    <w:p w14:paraId="5377A222" w14:textId="77777777" w:rsidR="00171CAA" w:rsidRDefault="00000000">
      <w:pPr>
        <w:pStyle w:val="FirstParagraph"/>
      </w:pPr>
      <w:r>
        <w:t>The authors declare that they have no conflicts of interest.</w:t>
      </w:r>
    </w:p>
    <w:p w14:paraId="2F93CCDE" w14:textId="77777777" w:rsidR="00171CAA" w:rsidRDefault="00000000">
      <w:pPr>
        <w:pStyle w:val="Heading1"/>
      </w:pPr>
      <w:bookmarkStart w:id="503" w:name="data-accessibility"/>
      <w:bookmarkEnd w:id="502"/>
      <w:r>
        <w:t>Data accessibility</w:t>
      </w:r>
    </w:p>
    <w:p w14:paraId="5427244F" w14:textId="77777777" w:rsidR="00171CAA" w:rsidRDefault="00000000">
      <w:pPr>
        <w:pStyle w:val="FirstParagraph"/>
      </w:pPr>
      <w:r>
        <w:t>The data and code used to produce the results of this study are available via GitHub (</w:t>
      </w:r>
      <w:hyperlink r:id="rId15">
        <w:r>
          <w:rPr>
            <w:rStyle w:val="Hyperlink"/>
          </w:rPr>
          <w:t>https://github.com/KEichenseer/PalaeoClimateGradient</w:t>
        </w:r>
      </w:hyperlink>
      <w:r>
        <w:t>) and the linked Zenodo repository (</w:t>
      </w:r>
      <w:hyperlink r:id="rId16">
        <w:r>
          <w:rPr>
            <w:rStyle w:val="Hyperlink"/>
          </w:rPr>
          <w:t>https://zenodo.org/record/7995969</w:t>
        </w:r>
      </w:hyperlink>
      <w:r>
        <w:t>).</w:t>
      </w:r>
    </w:p>
    <w:p w14:paraId="7CA8C55C" w14:textId="77777777" w:rsidR="00171CAA" w:rsidRDefault="00000000">
      <w:pPr>
        <w:pStyle w:val="Heading1"/>
      </w:pPr>
      <w:bookmarkStart w:id="504" w:name="references"/>
      <w:bookmarkEnd w:id="503"/>
      <w:r>
        <w:t>References</w:t>
      </w:r>
    </w:p>
    <w:p w14:paraId="71A85261" w14:textId="77777777" w:rsidR="00171CAA" w:rsidRDefault="00000000">
      <w:pPr>
        <w:pStyle w:val="Bibliography"/>
      </w:pPr>
      <w:bookmarkStart w:id="505" w:name="ref-Assis2018"/>
      <w:bookmarkStart w:id="506" w:name="refs"/>
      <w:r>
        <w:t>Assis, J., Tyberghein, L., Bosch, S., Verbruggen, H., Serrão, E. A., and De Clerck, O.: Bio-ORACLE v2. 0: Extending marine data layers for bioclimatic modelling, Global Ecology and Biogeography, 27, 277–284, 2018.</w:t>
      </w:r>
    </w:p>
    <w:p w14:paraId="616D4C19" w14:textId="77777777" w:rsidR="00171CAA" w:rsidRDefault="00000000">
      <w:pPr>
        <w:pStyle w:val="Bibliography"/>
      </w:pPr>
      <w:bookmarkStart w:id="507" w:name="ref-Beer2008"/>
      <w:bookmarkEnd w:id="505"/>
      <w:r>
        <w:t>Beer, J., Abreu, J., and Steinhilber, F.: Sun and planets from a climate point of view, Proceedings of the International Astronomical Union, 4, 29–43, 2008.</w:t>
      </w:r>
    </w:p>
    <w:p w14:paraId="390D3479" w14:textId="77777777" w:rsidR="00171CAA" w:rsidRDefault="00000000">
      <w:pPr>
        <w:pStyle w:val="Bibliography"/>
      </w:pPr>
      <w:bookmarkStart w:id="508" w:name="ref-Bijl2009"/>
      <w:bookmarkEnd w:id="507"/>
      <w:r>
        <w:t xml:space="preserve">Bijl, P. K., Schouten, S., Sluijs, A., Reichart, G.-J., Zachos, J. C., and Brinkhuis, H.: Early Palaeogene temperature evolution of the southwest Pacific Ocean, Nature, 461, 776–779, </w:t>
      </w:r>
      <w:hyperlink r:id="rId17">
        <w:r>
          <w:rPr>
            <w:rStyle w:val="Hyperlink"/>
          </w:rPr>
          <w:t>https://doi.org/10.1038/nature08399</w:t>
        </w:r>
      </w:hyperlink>
      <w:r>
        <w:t>, 2009.</w:t>
      </w:r>
    </w:p>
    <w:p w14:paraId="4AA2D42F" w14:textId="77777777" w:rsidR="00171CAA" w:rsidRDefault="00000000">
      <w:pPr>
        <w:pStyle w:val="Bibliography"/>
        <w:rPr>
          <w:ins w:id="509" w:author="Author" w:date="2023-09-23T14:34:00Z"/>
        </w:rPr>
      </w:pPr>
      <w:bookmarkStart w:id="510" w:name="ref-Buffan2023"/>
      <w:bookmarkEnd w:id="508"/>
      <w:proofErr w:type="spellStart"/>
      <w:ins w:id="511" w:author="Author" w:date="2023-09-23T14:34:00Z">
        <w:r>
          <w:t>Buffan</w:t>
        </w:r>
        <w:proofErr w:type="spellEnd"/>
        <w:r>
          <w:t>, L., Jones, L. A., Domeier, M., Scotese, C. R., Zahirovic, S., and Varela, S.: Mind the uncertainty: Global plate model choice impacts deep-time palaeobiological studies, 2023.</w:t>
        </w:r>
      </w:ins>
    </w:p>
    <w:p w14:paraId="63B2DAD3" w14:textId="77777777" w:rsidR="00171CAA" w:rsidRDefault="00000000">
      <w:pPr>
        <w:pStyle w:val="Bibliography"/>
      </w:pPr>
      <w:bookmarkStart w:id="512" w:name="ref-Burgener2023"/>
      <w:bookmarkEnd w:id="510"/>
      <w:r>
        <w:t>Burgener, L., Hyland, E., Reich, B. J., and Scotese, C.: Cretaceous climates: Mapping paleo-köppen climatic zones using a bayesian statistical analysis of lithologic, paleontologic, and geochemical proxies, Palaeogeography, Palaeoclimatology, Palaeoecology, 111373, 2023.</w:t>
      </w:r>
    </w:p>
    <w:p w14:paraId="5F81C2FE" w14:textId="77777777" w:rsidR="00171CAA" w:rsidRDefault="00000000">
      <w:pPr>
        <w:pStyle w:val="Bibliography"/>
      </w:pPr>
      <w:bookmarkStart w:id="513" w:name="ref-Burke2018"/>
      <w:bookmarkEnd w:id="512"/>
      <w:r>
        <w:t xml:space="preserve">Burke, K. D., Williams, J. W., Chandler, M. A., Haywood, A. M., Lunt, D. J., and Otto-Bliesner, B. L.: Pliocene and Eocene provide best analogs for near-future climates, Proceedings of the National Academy of Sciences, 115, 13288–13293, </w:t>
      </w:r>
      <w:hyperlink r:id="rId18">
        <w:r>
          <w:rPr>
            <w:rStyle w:val="Hyperlink"/>
          </w:rPr>
          <w:t>https://doi.org/10.1073/pnas.1809600115</w:t>
        </w:r>
      </w:hyperlink>
      <w:r>
        <w:t>, 2018.</w:t>
      </w:r>
    </w:p>
    <w:p w14:paraId="10226B29" w14:textId="77777777" w:rsidR="00171CAA" w:rsidRDefault="00000000">
      <w:pPr>
        <w:pStyle w:val="Bibliography"/>
      </w:pPr>
      <w:bookmarkStart w:id="514" w:name="ref-Caballero2013"/>
      <w:bookmarkEnd w:id="513"/>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515" w:name="ref-Chandra2021"/>
      <w:bookmarkEnd w:id="514"/>
      <w:r>
        <w:lastRenderedPageBreak/>
        <w:t xml:space="preserve">Chandra, R., Cripps, S., Butterworth, N., and Muller, R. D.: Precipitation reconstruction from climate-sensitive lithologies using Bayesian machine learning, Environmental Modelling &amp; Software, 139, 105002, </w:t>
      </w:r>
      <w:hyperlink r:id="rId19">
        <w:r>
          <w:rPr>
            <w:rStyle w:val="Hyperlink"/>
          </w:rPr>
          <w:t>https://doi.org/10.1016/j.envsoft.2021.105002</w:t>
        </w:r>
      </w:hyperlink>
      <w:r>
        <w:t>, 2021.</w:t>
      </w:r>
    </w:p>
    <w:p w14:paraId="253C725E" w14:textId="77777777" w:rsidR="00171CAA" w:rsidRDefault="00000000">
      <w:pPr>
        <w:pStyle w:val="Bibliography"/>
      </w:pPr>
      <w:bookmarkStart w:id="516" w:name="ref-Cramwinckel2018"/>
      <w:bookmarkEnd w:id="515"/>
      <w:r>
        <w:t>Cramwinckel, M. J., Huber, M., Kocken, I. J., Agnini, C., Bijl, P. K., Bohaty, S. M., Frieling, J., Goldner, A., Hilgen, F. J., Kip, E. L., et al.: Synchronous tropical and polar temperature evolution in the eocene, Nature, 559, 382–386, 2018.</w:t>
      </w:r>
    </w:p>
    <w:p w14:paraId="1AFC4B3B" w14:textId="77777777" w:rsidR="00171CAA" w:rsidRDefault="00000000">
      <w:pPr>
        <w:pStyle w:val="Bibliography"/>
        <w:rPr>
          <w:ins w:id="517" w:author="Author" w:date="2023-09-23T14:34:00Z"/>
        </w:rPr>
      </w:pPr>
      <w:bookmarkStart w:id="518" w:name="ref-Davies2019"/>
      <w:bookmarkEnd w:id="516"/>
      <w:ins w:id="519" w:author="Author" w:date="2023-09-23T14:34:00Z">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ins>
    </w:p>
    <w:p w14:paraId="5BDECA0F" w14:textId="77777777" w:rsidR="00171CAA" w:rsidRDefault="00000000">
      <w:pPr>
        <w:pStyle w:val="Bibliography"/>
      </w:pPr>
      <w:bookmarkStart w:id="520" w:name="ref-Evans2018"/>
      <w:bookmarkEnd w:id="518"/>
      <w:r>
        <w:t>Evans, D., Sagoo, N., Renema,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521" w:name="ref-Fauquette2007"/>
      <w:bookmarkEnd w:id="520"/>
      <w:r>
        <w:t>Fauquette, S., Suc, J., Jiménez-Moreno, G., Micheels, A., and JOSTS, A.: Latitudinal climatic gradients in the western european and mediterranean regions from the mid-miocene (c. 15 ma) to the, Deep-time perspectives on climate change: marrying the signal from computer models and biological proxies, 481, 2007.</w:t>
      </w:r>
    </w:p>
    <w:p w14:paraId="0135ED9A" w14:textId="77777777" w:rsidR="00171CAA" w:rsidRDefault="00000000">
      <w:pPr>
        <w:pStyle w:val="Bibliography"/>
      </w:pPr>
      <w:bookmarkStart w:id="522" w:name="ref-Frakes1992"/>
      <w:bookmarkEnd w:id="521"/>
      <w:r>
        <w:t>Frakes, L. A., Francis, J. E., and Syktus, J. I.: Climate modes of the phanerozoic, 1992.</w:t>
      </w:r>
    </w:p>
    <w:p w14:paraId="0CE8D58F" w14:textId="77777777" w:rsidR="00171CAA" w:rsidRDefault="00000000">
      <w:pPr>
        <w:pStyle w:val="Bibliography"/>
      </w:pPr>
      <w:bookmarkStart w:id="523" w:name="ref-Gelman2013"/>
      <w:bookmarkEnd w:id="522"/>
      <w:r>
        <w:t>Gelman, A., Carlin, J. B., Stern, H. S., Dunson, D. B., Vehtari, A., and Rubin, D. B.: Bayesian data analysis, CRC press, 2013.</w:t>
      </w:r>
    </w:p>
    <w:p w14:paraId="5B5593A9" w14:textId="77777777" w:rsidR="00171CAA" w:rsidRDefault="00000000">
      <w:pPr>
        <w:pStyle w:val="Bibliography"/>
      </w:pPr>
      <w:bookmarkStart w:id="524" w:name="ref-Gelman2019"/>
      <w:bookmarkEnd w:id="523"/>
      <w:r>
        <w:t>Gelman, A., Goodrich, B., Gabry, J., and Vehtari, A.: R-squared for bayesian regression models, The American Statistician, 2019.</w:t>
      </w:r>
    </w:p>
    <w:p w14:paraId="7D0E8F06" w14:textId="77777777" w:rsidR="00171CAA" w:rsidRDefault="00000000">
      <w:pPr>
        <w:pStyle w:val="Bibliography"/>
      </w:pPr>
      <w:bookmarkStart w:id="525" w:name="ref-Gilks1995"/>
      <w:bookmarkEnd w:id="524"/>
      <w:r>
        <w:t>Gilks, W. R., Richardson, S., and Spiegelhalter, D.: Markov chain monte carlo in practice, CRC press, 1995.</w:t>
      </w:r>
    </w:p>
    <w:p w14:paraId="3291CC6C" w14:textId="77777777" w:rsidR="00171CAA" w:rsidRDefault="00000000">
      <w:pPr>
        <w:pStyle w:val="Bibliography"/>
      </w:pPr>
      <w:bookmarkStart w:id="526" w:name="ref-Greenwood2017"/>
      <w:bookmarkEnd w:id="525"/>
      <w:r>
        <w:t>Greenwood, D., Keefe, R., Reichgelt, T., and Webb, J.: Eocene paleobotanical altimetry of victoria’s eastern uplands, Australian Journal of Earth Sciences, 64, 625–637, 2017.</w:t>
      </w:r>
    </w:p>
    <w:p w14:paraId="1E5C0CCD" w14:textId="77777777" w:rsidR="00171CAA" w:rsidRDefault="00000000">
      <w:pPr>
        <w:pStyle w:val="Bibliography"/>
      </w:pPr>
      <w:bookmarkStart w:id="527" w:name="ref-Greenwood1995"/>
      <w:bookmarkEnd w:id="526"/>
      <w:r>
        <w:t xml:space="preserve">Greenwood, D. R. and Wing, S. L.: Eocene continental climates and latitudinal temperature gradients, Geology, 23, 1044, </w:t>
      </w:r>
      <w:hyperlink r:id="rId20">
        <w:r>
          <w:rPr>
            <w:rStyle w:val="Hyperlink"/>
          </w:rPr>
          <w:t>https://doi.org/10.1130/0091-7613(1995)023&lt;1044:ECCALT&gt;2.3.CO;2</w:t>
        </w:r>
      </w:hyperlink>
      <w:r>
        <w:t>, 1995.</w:t>
      </w:r>
    </w:p>
    <w:p w14:paraId="4C63C57A" w14:textId="77777777" w:rsidR="00171CAA" w:rsidRDefault="00000000">
      <w:pPr>
        <w:pStyle w:val="Bibliography"/>
      </w:pPr>
      <w:bookmarkStart w:id="528" w:name="ref-Grossman2022"/>
      <w:bookmarkEnd w:id="527"/>
      <w:r>
        <w:t>Grossman, E. L. and Joachimski, M. M.: Ocean temperatures through the phanerozoic reassessed, Scientific Reports, 12, 8938, 2022.</w:t>
      </w:r>
    </w:p>
    <w:p w14:paraId="2A9BAB38" w14:textId="77777777" w:rsidR="00171CAA" w:rsidRDefault="00000000">
      <w:pPr>
        <w:pStyle w:val="Bibliography"/>
      </w:pPr>
      <w:bookmarkStart w:id="529" w:name="ref-Hansen2013"/>
      <w:bookmarkEnd w:id="528"/>
      <w:r>
        <w:t>Hansen, J., Sato, M., Russell, G., and Kharecha,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530" w:name="ref-Hoegh2011"/>
      <w:bookmarkEnd w:id="529"/>
      <w:r>
        <w:t>Hoegh-Guldberg, O.: Coral reef ecosystems and anthropogenic climate change, Regional Environmental Change, 11, 215–227, 2011.</w:t>
      </w:r>
    </w:p>
    <w:p w14:paraId="0CC8A4A9" w14:textId="77777777" w:rsidR="00171CAA" w:rsidRDefault="00000000">
      <w:pPr>
        <w:pStyle w:val="Bibliography"/>
      </w:pPr>
      <w:bookmarkStart w:id="531" w:name="ref-Hollis2019"/>
      <w:bookmarkEnd w:id="530"/>
      <w:r>
        <w:t>Hollis, C. J., Dunkley Jones, T., Anagnostou, E., Bijl, P. K., Cramwinckel, M. J., Cui, Y., Dickens, G. R., Edgar, K. M., Eley, Y., Evans, D., et al.: The DeepMIP contribution to PMIP4: Methodologies for selection, compilation and analysis of latest paleocene and early eocene climate proxy data, incorporating version 0.1 of the DeepMIP database, Geoscientific Model Development, 12, 3149–3206, 2019.</w:t>
      </w:r>
    </w:p>
    <w:p w14:paraId="08618DE9" w14:textId="77777777" w:rsidR="00171CAA" w:rsidRDefault="00000000">
      <w:pPr>
        <w:pStyle w:val="Bibliography"/>
      </w:pPr>
      <w:bookmarkStart w:id="532" w:name="ref-Huber2011"/>
      <w:bookmarkEnd w:id="531"/>
      <w:r>
        <w:t>Huber, M. and Caballero, R.: The early eocene equable climate problem revisited, Climate of the Past, 7, 603–633, 2011.</w:t>
      </w:r>
    </w:p>
    <w:p w14:paraId="218DE50F" w14:textId="77777777" w:rsidR="00171CAA" w:rsidRDefault="00000000">
      <w:pPr>
        <w:pStyle w:val="Bibliography"/>
      </w:pPr>
      <w:bookmarkStart w:id="533" w:name="ref-Inglis2020"/>
      <w:bookmarkEnd w:id="532"/>
      <w:r>
        <w:lastRenderedPageBreak/>
        <w:t xml:space="preserve">Inglis, G. N., Bragg, F., Burls, N. J., Cramwinckel, M. J., Evans, D., Foster, G. L., Huber, M., Lunt, D. J., Siler, N., Steinig, S., Tierney, J. E., Wilkinson, R., Anagnostou, E., de Boer, A. M., Dunkley Jones, T., Edgar, K. M., Hollis, C. J., Hutchinson, D. K., and Pancost, R. D.: Global mean surface temperature and climate sensitivity of the early Eocene Climatic Optimum (EECO), Paleocene (PETM), and latest Paleocene, Climate of the Past, 16, 1953–1968, </w:t>
      </w:r>
      <w:hyperlink r:id="rId21">
        <w:r>
          <w:rPr>
            <w:rStyle w:val="Hyperlink"/>
          </w:rPr>
          <w:t>https://doi.org/10.5194/cp-16-1953-2020</w:t>
        </w:r>
      </w:hyperlink>
      <w:r>
        <w:t>, 2020.</w:t>
      </w:r>
    </w:p>
    <w:p w14:paraId="5B9939E1" w14:textId="77777777" w:rsidR="00171CAA" w:rsidRDefault="00000000">
      <w:pPr>
        <w:pStyle w:val="Bibliography"/>
        <w:rPr>
          <w:ins w:id="534" w:author="Author" w:date="2023-09-23T14:34:00Z"/>
        </w:rPr>
      </w:pPr>
      <w:bookmarkStart w:id="535" w:name="ref-Ivany2022"/>
      <w:bookmarkEnd w:id="533"/>
      <w:ins w:id="536" w:author="Author" w:date="2023-09-23T14:34:00Z">
        <w:r>
          <w:t>Ivany, L. C. and Judd, E. J.: Deciphering temperature seasonality in earth’s ancient oceans, Annual Review of Earth and Planetary Sciences, 50, 123–152, 2022.</w:t>
        </w:r>
      </w:ins>
    </w:p>
    <w:p w14:paraId="204E46E1" w14:textId="77777777" w:rsidR="00171CAA" w:rsidRDefault="00000000">
      <w:pPr>
        <w:pStyle w:val="Bibliography"/>
      </w:pPr>
      <w:bookmarkStart w:id="537" w:name="ref-johannes1983"/>
      <w:bookmarkEnd w:id="535"/>
      <w:r>
        <w:t>Johannes, R., Wiebe, W., Crossland, C., Rimmer, D., and Smith, S.: Latitudinal limits of coral reef growth., Marine ecology progress series. Oldendorf, 11, 105–111, 1983.</w:t>
      </w:r>
    </w:p>
    <w:p w14:paraId="7601ECEB" w14:textId="77777777" w:rsidR="00171CAA" w:rsidRDefault="00000000">
      <w:pPr>
        <w:pStyle w:val="Bibliography"/>
      </w:pPr>
      <w:bookmarkStart w:id="538" w:name="ref-Jones2022"/>
      <w:bookmarkEnd w:id="537"/>
      <w:r>
        <w:t xml:space="preserve">Jones, L. A. and Eichenseer, K.: Uneven spatial sampling distorts reconstructions of Phanerozoic seawater temperature, Geology, 50, 238–242, </w:t>
      </w:r>
      <w:hyperlink r:id="rId22">
        <w:r>
          <w:rPr>
            <w:rStyle w:val="Hyperlink"/>
          </w:rPr>
          <w:t>https://doi.org/10.1130/G49132.1</w:t>
        </w:r>
      </w:hyperlink>
      <w:r>
        <w:t>, 2022.</w:t>
      </w:r>
    </w:p>
    <w:p w14:paraId="42EAE2A4" w14:textId="77777777" w:rsidR="00171CAA" w:rsidRDefault="00000000">
      <w:pPr>
        <w:pStyle w:val="Bibliography"/>
      </w:pPr>
      <w:bookmarkStart w:id="539" w:name="ref-jones2022reef"/>
      <w:bookmarkEnd w:id="538"/>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540" w:name="ref-jones2023"/>
      <w:bookmarkEnd w:id="539"/>
      <w:r>
        <w:t xml:space="preserve">Jones, L. A., Gearty, W., Allen, B. J., Eichenseer, K., Dean, C. D., Galván, S., Kouvari, M., Godoy, P. L., Nicholl, C., Buffan, L., Flannery-Sutherland, J. T., Dillon, E. M., and Chiarenza, A. A.: palaeoverse: a community-driven R package to support palaeobiological analysis, </w:t>
      </w:r>
      <w:hyperlink r:id="rId23">
        <w:r>
          <w:rPr>
            <w:rStyle w:val="Hyperlink"/>
          </w:rPr>
          <w:t>https://doi.org/10.31223/X5Z94Q</w:t>
        </w:r>
      </w:hyperlink>
      <w:r>
        <w:t>, 2023.</w:t>
      </w:r>
    </w:p>
    <w:p w14:paraId="15A7B6E0" w14:textId="77777777" w:rsidR="00171CAA" w:rsidRDefault="00000000">
      <w:pPr>
        <w:pStyle w:val="Bibliography"/>
      </w:pPr>
      <w:bookmarkStart w:id="541" w:name="ref-judd2020"/>
      <w:bookmarkEnd w:id="540"/>
      <w:r>
        <w:t xml:space="preserve">Judd, E. J., Bhattacharya, T., and Ivany, L. C.: A Dynamical Framework for Interpreting Ancient Sea Surface Temperatures, Geophysical Research Letters, 47, e2020GL089044, </w:t>
      </w:r>
      <w:hyperlink r:id="rId24">
        <w:r>
          <w:rPr>
            <w:rStyle w:val="Hyperlink"/>
          </w:rPr>
          <w:t>https://doi.org/10.1029/2020GL089044</w:t>
        </w:r>
      </w:hyperlink>
      <w:r>
        <w:t>, 2020.</w:t>
      </w:r>
    </w:p>
    <w:p w14:paraId="5E1F7189" w14:textId="77777777" w:rsidR="00171CAA" w:rsidRDefault="00000000">
      <w:pPr>
        <w:pStyle w:val="Bibliography"/>
      </w:pPr>
      <w:bookmarkStart w:id="542" w:name="ref-Judd2022"/>
      <w:bookmarkEnd w:id="541"/>
      <w:r>
        <w:t>Judd, E. J., Tierney, J. E., Huber, B. T., Wing, S. L., Lunt, D. J., Ford, H. L., Inglis, G. N., McClymont, E. L., O’Brien, C. L., Rattanasriampaipong, R., et al.: The PhanSST global database of phanerozoic sea surface temperature proxy data, Scientific data, 9, 753, 2022.</w:t>
      </w:r>
    </w:p>
    <w:p w14:paraId="77537D84" w14:textId="77777777" w:rsidR="00171CAA" w:rsidRDefault="00000000">
      <w:pPr>
        <w:pStyle w:val="Bibliography"/>
      </w:pPr>
      <w:bookmarkStart w:id="543" w:name="ref-Keating-Bitonti2011"/>
      <w:bookmarkEnd w:id="542"/>
      <w:r>
        <w:t xml:space="preserve">Keating-Bitonti, C. R., Ivany, L. C., Affek, H. P., Douglas, P., and Samson, S. D.: Warm, not super-hot, temperatures in the early Eocene subtropics, Geology, 39, 771–774, </w:t>
      </w:r>
      <w:hyperlink r:id="rId25">
        <w:r>
          <w:rPr>
            <w:rStyle w:val="Hyperlink"/>
          </w:rPr>
          <w:t>https://doi.org/10.1130/G32054.1</w:t>
        </w:r>
      </w:hyperlink>
      <w:r>
        <w:t>, 2011.</w:t>
      </w:r>
    </w:p>
    <w:p w14:paraId="59032E9B" w14:textId="77777777" w:rsidR="00171CAA" w:rsidRDefault="00000000">
      <w:pPr>
        <w:pStyle w:val="Bibliography"/>
      </w:pPr>
      <w:bookmarkStart w:id="544" w:name="ref-kiessling2001"/>
      <w:bookmarkEnd w:id="543"/>
      <w:r>
        <w:t>Kiessling, W.: Paleoclimatic significance of phanerozoic reefs, Geology, 29, 751–754, 2001.</w:t>
      </w:r>
    </w:p>
    <w:p w14:paraId="6A1FE1AC" w14:textId="77777777" w:rsidR="00171CAA" w:rsidRDefault="00000000">
      <w:pPr>
        <w:pStyle w:val="Bibliography"/>
      </w:pPr>
      <w:bookmarkStart w:id="545" w:name="ref-kleypas1999"/>
      <w:bookmarkEnd w:id="544"/>
      <w:r>
        <w:t>Kleypas, J. A., McManus, J. W., and Meñez, L. A.: Environmental limits to coral reef development: Where do we draw the line?, American zoologist, 39, 146–159, 1999.</w:t>
      </w:r>
    </w:p>
    <w:p w14:paraId="64217CDE" w14:textId="77777777" w:rsidR="00171CAA" w:rsidRDefault="00000000">
      <w:pPr>
        <w:pStyle w:val="Bibliography"/>
        <w:rPr>
          <w:ins w:id="546" w:author="Author" w:date="2023-09-23T14:34:00Z"/>
        </w:rPr>
      </w:pPr>
      <w:bookmarkStart w:id="547" w:name="ref-Lunt2021"/>
      <w:bookmarkEnd w:id="545"/>
      <w:ins w:id="548" w:author="Author" w:date="2023-09-23T14:34:00Z">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ins>
    </w:p>
    <w:p w14:paraId="73C03460" w14:textId="77777777" w:rsidR="00171CAA" w:rsidRDefault="00000000">
      <w:pPr>
        <w:pStyle w:val="Bibliography"/>
      </w:pPr>
      <w:bookmarkStart w:id="549" w:name="ref-Markwick2007"/>
      <w:bookmarkEnd w:id="547"/>
      <w:r>
        <w:t>Markwick, P.: The palaeogeographic and palaeoclimatic significance of climate, Deep-time perspectives on climate change: Marrying the signal from computer models and biological proxies, 251, 2007.</w:t>
      </w:r>
    </w:p>
    <w:p w14:paraId="2FA63E03" w14:textId="77777777" w:rsidR="00171CAA" w:rsidRDefault="00000000">
      <w:pPr>
        <w:pStyle w:val="Bibliography"/>
      </w:pPr>
      <w:bookmarkStart w:id="550" w:name="ref-Markwick1994"/>
      <w:bookmarkEnd w:id="549"/>
      <w:r>
        <w:t>Markwick, P. J.: "Equability," continentality, and tertiary "climate": The crocodilian perspective, Geology, 22, 613–616, 1994.</w:t>
      </w:r>
    </w:p>
    <w:p w14:paraId="17A5CBBD" w14:textId="77777777" w:rsidR="00171CAA" w:rsidRDefault="00000000">
      <w:pPr>
        <w:pStyle w:val="Bibliography"/>
        <w:rPr>
          <w:ins w:id="551" w:author="Author" w:date="2023-09-23T14:34:00Z"/>
        </w:rPr>
      </w:pPr>
      <w:bookmarkStart w:id="552" w:name="ref-Mcelreath2018"/>
      <w:bookmarkEnd w:id="550"/>
      <w:ins w:id="553" w:author="Author" w:date="2023-09-23T14:34:00Z">
        <w:r>
          <w:t xml:space="preserve">McElreath, R.: Statistical rethinking: A </w:t>
        </w:r>
        <w:proofErr w:type="spellStart"/>
        <w:r>
          <w:t>bayesian</w:t>
        </w:r>
        <w:proofErr w:type="spellEnd"/>
        <w:r>
          <w:t xml:space="preserve"> course with examples in r and stan, Chapman; Hall/CRC, 2018.</w:t>
        </w:r>
      </w:ins>
    </w:p>
    <w:p w14:paraId="4E85D28C" w14:textId="77777777" w:rsidR="00171CAA" w:rsidRDefault="00000000">
      <w:pPr>
        <w:pStyle w:val="Bibliography"/>
      </w:pPr>
      <w:bookmarkStart w:id="554" w:name="ref-merdith2021"/>
      <w:bookmarkEnd w:id="552"/>
      <w:r>
        <w:lastRenderedPageBreak/>
        <w:t>Merdith, A. S., Williams, S. E., Collins, A. S., Tetley, M. G., Mulder, J. A., Blades, M. L., Young, A., Armistead, S. E., Cannon, J., Zahirovic, S., et al.: Extending full-plate tectonic models into deep time: Linking the neoproterozoic and the phanerozoic, Earth-Science Reviews, 214, 103477, 2021.</w:t>
      </w:r>
    </w:p>
    <w:p w14:paraId="7EEB2A3C" w14:textId="77777777" w:rsidR="00171CAA" w:rsidRDefault="00000000">
      <w:pPr>
        <w:pStyle w:val="Bibliography"/>
      </w:pPr>
      <w:bookmarkStart w:id="555" w:name="ref-Muir2015"/>
      <w:bookmarkEnd w:id="554"/>
      <w:r>
        <w:t>Muir, P. R., Wallace, C. C., Done, T., and Aguirre, J. D.: Limited scope for latitudinal extension of reef corals, Science, 348, 1135–1138, 2015.</w:t>
      </w:r>
    </w:p>
    <w:p w14:paraId="1EC036C9" w14:textId="77777777" w:rsidR="00171CAA" w:rsidRDefault="00000000">
      <w:pPr>
        <w:pStyle w:val="Bibliography"/>
      </w:pPr>
      <w:bookmarkStart w:id="556" w:name="ref-Peppe2011"/>
      <w:bookmarkEnd w:id="555"/>
      <w:r>
        <w:t>Peppe, D. J., Royer, D. L., Cariglino, B., Oliver, S. Y., Newman, S., Leight, E., Enikolopov,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557" w:name="ref-Popescu2021"/>
      <w:bookmarkEnd w:id="556"/>
      <w:r>
        <w:t xml:space="preserve">Popescu, S.-M., Suc, J.-P., Fauquette, S., Bessedik, M., Jiménez-Moreno, G., Robin, C., and Labrousse, L.: Mangrove distribution and diversity during three Cenozoic thermal maxima in the Northern Hemisphere (pollen records from the Arctic regions), Journal of Biogeography, 48, 2771–2784, </w:t>
      </w:r>
      <w:hyperlink r:id="rId26">
        <w:r>
          <w:rPr>
            <w:rStyle w:val="Hyperlink"/>
          </w:rPr>
          <w:t>https://doi.org/10.1111/jbi.14238</w:t>
        </w:r>
      </w:hyperlink>
      <w:r>
        <w:t>, 2021.</w:t>
      </w:r>
    </w:p>
    <w:p w14:paraId="2E31EC53" w14:textId="77777777" w:rsidR="00171CAA" w:rsidRDefault="00000000">
      <w:pPr>
        <w:pStyle w:val="Bibliography"/>
      </w:pPr>
      <w:bookmarkStart w:id="558" w:name="ref-Pross2012"/>
      <w:bookmarkEnd w:id="557"/>
      <w:r>
        <w:t xml:space="preserve">Pross, J., Contreras, L., Bijl, P. K., Greenwood, D. R., Bohaty, S. M., Schouten, S., Bendle, J. A., Röhl, U., Tauxe, L., Raine, J. I., Huck, C. E., van de Flierdt, T., Jamieson, S. S. R., Stickley, C. E., van de Schootbrugge, B., Escutia, C., and Brinkhuis, H.: Persistent near-tropical warmth on the Antarctic continent during the early Eocene epoch, Nature, 488, 73–77, </w:t>
      </w:r>
      <w:hyperlink r:id="rId27">
        <w:r>
          <w:rPr>
            <w:rStyle w:val="Hyperlink"/>
          </w:rPr>
          <w:t>https://doi.org/10.1038/nature11300</w:t>
        </w:r>
      </w:hyperlink>
      <w:r>
        <w:t>, 2012.</w:t>
      </w:r>
    </w:p>
    <w:p w14:paraId="4C43F2A9" w14:textId="77777777" w:rsidR="00171CAA" w:rsidRDefault="00000000">
      <w:pPr>
        <w:pStyle w:val="Bibliography"/>
      </w:pPr>
      <w:bookmarkStart w:id="559" w:name="ref-Quisthoudt2012"/>
      <w:bookmarkEnd w:id="558"/>
      <w:r>
        <w:t xml:space="preserve">Quisthoudt, K., Schmitz, N., Randin, C. F., Dahdouh-Guebas, F., Robert, E. M. R., and Koedam, N.: Temperature variation among mangrove latitudinal range limits worldwide, Trees, 26, 1919–1931, </w:t>
      </w:r>
      <w:hyperlink r:id="rId28">
        <w:r>
          <w:rPr>
            <w:rStyle w:val="Hyperlink"/>
          </w:rPr>
          <w:t>https://doi.org/10.1007/s00468-012-0760-1</w:t>
        </w:r>
      </w:hyperlink>
      <w:r>
        <w:t>, 2012.</w:t>
      </w:r>
    </w:p>
    <w:p w14:paraId="65C1144F" w14:textId="77777777" w:rsidR="00171CAA" w:rsidRDefault="00000000">
      <w:pPr>
        <w:pStyle w:val="Bibliography"/>
        <w:rPr>
          <w:ins w:id="560" w:author="Author" w:date="2023-09-23T14:34:00Z"/>
        </w:rPr>
      </w:pPr>
      <w:bookmarkStart w:id="561" w:name="ref-Rahmstorf2002"/>
      <w:bookmarkEnd w:id="559"/>
      <w:proofErr w:type="spellStart"/>
      <w:ins w:id="562" w:author="Author" w:date="2023-09-23T14:34:00Z">
        <w:r>
          <w:t>Rahmstorf</w:t>
        </w:r>
        <w:proofErr w:type="spellEnd"/>
        <w:r>
          <w:t>, S.: Ocean circulation and climate during the past 120,000 years, Nature, 419, 207–214, 2002.</w:t>
        </w:r>
      </w:ins>
    </w:p>
    <w:p w14:paraId="3B350F83" w14:textId="77777777" w:rsidR="00171CAA" w:rsidRDefault="00000000">
      <w:pPr>
        <w:pStyle w:val="Bibliography"/>
      </w:pPr>
      <w:bookmarkStart w:id="563" w:name="ref-Rasmussen2004"/>
      <w:bookmarkEnd w:id="561"/>
      <w:r>
        <w:t>Rasmussen, C. E. and Williams, C. K.: Gaussian processes in machine learning, Lecture notes in computer science, 3176, 63–71, 2004.</w:t>
      </w:r>
    </w:p>
    <w:p w14:paraId="7DA0F53E" w14:textId="77777777" w:rsidR="00171CAA" w:rsidRDefault="00000000">
      <w:pPr>
        <w:pStyle w:val="Bibliography"/>
      </w:pPr>
      <w:bookmarkStart w:id="564" w:name="ref-Reynolds1994"/>
      <w:bookmarkEnd w:id="563"/>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565" w:name="ref-Royer2012"/>
      <w:bookmarkEnd w:id="564"/>
      <w:r>
        <w:t>Royer, D. L.: Climate reconstruction from leaf size and shape: New developments and challenges, The Paleontological Society Papers, 18, 195–212, 2012.</w:t>
      </w:r>
    </w:p>
    <w:p w14:paraId="06509B5F" w14:textId="77777777" w:rsidR="00171CAA" w:rsidRDefault="00000000">
      <w:pPr>
        <w:pStyle w:val="Bibliography"/>
      </w:pPr>
      <w:bookmarkStart w:id="566" w:name="ref-Royer2004"/>
      <w:bookmarkEnd w:id="565"/>
      <w:r>
        <w:t>Royer, D. L., Berner, R. A., Montañez, I. P., Tabor, N. J., Beerling, D. J., et al.: Co~ 2 as a primary driver of phanerozoic climate, GSA today, 14, 4–10, 2004.</w:t>
      </w:r>
    </w:p>
    <w:p w14:paraId="5D653612" w14:textId="77777777" w:rsidR="00171CAA" w:rsidRDefault="00000000">
      <w:pPr>
        <w:pStyle w:val="Bibliography"/>
      </w:pPr>
      <w:bookmarkStart w:id="567" w:name="ref-Salonen2019"/>
      <w:bookmarkEnd w:id="566"/>
      <w:r>
        <w:t>Salonen, J. S., Korpela, M., Williams, J. W., and Luoto, M.: Machine-learning based reconstructions of primary and secondary climate variables from north american and european fossil pollen data, Scientific reports, 9, 15805, 2019.</w:t>
      </w:r>
    </w:p>
    <w:p w14:paraId="0ED830FA" w14:textId="77777777" w:rsidR="00171CAA" w:rsidRDefault="00000000">
      <w:pPr>
        <w:pStyle w:val="Bibliography"/>
      </w:pPr>
      <w:bookmarkStart w:id="568" w:name="ref-Schrag1999"/>
      <w:bookmarkEnd w:id="567"/>
      <w:r>
        <w:t>Schrag, D. P.: Effects of diagenesis on the isotopic record of late paleogene tropical sea surface temperatures, Chemical Geology, 161, 215–224, 1999.</w:t>
      </w:r>
    </w:p>
    <w:p w14:paraId="16DB9188" w14:textId="77777777" w:rsidR="00171CAA" w:rsidRDefault="00000000">
      <w:pPr>
        <w:pStyle w:val="Bibliography"/>
        <w:rPr>
          <w:ins w:id="569" w:author="Author" w:date="2023-09-23T14:34:00Z"/>
        </w:rPr>
      </w:pPr>
      <w:bookmarkStart w:id="570" w:name="ref-Schwartz2008"/>
      <w:bookmarkEnd w:id="568"/>
      <w:ins w:id="571" w:author="Author" w:date="2023-09-23T14:34:00Z">
        <w:r>
          <w:t>Schwartz, S. E.: Uncertainty in climate sensitivity: Causes, consequences, challenges, Energy &amp; environmental science, 1, 430–453, 2008.</w:t>
        </w:r>
      </w:ins>
    </w:p>
    <w:p w14:paraId="006AD66B" w14:textId="77777777" w:rsidR="00171CAA" w:rsidRDefault="00000000">
      <w:pPr>
        <w:pStyle w:val="Bibliography"/>
      </w:pPr>
      <w:bookmarkStart w:id="572" w:name="ref-Scotese2021"/>
      <w:bookmarkEnd w:id="570"/>
      <w:r>
        <w:t xml:space="preserve">Scotese, C. R., Song, H., Mills, B. J. W., and van der Meer, D. G.: Phanerozoic paleotemperatures: The earth’s changing climate during the last 540 million years, Earth-Science Reviews, 215, 103503, </w:t>
      </w:r>
      <w:hyperlink r:id="rId29">
        <w:r>
          <w:rPr>
            <w:rStyle w:val="Hyperlink"/>
          </w:rPr>
          <w:t>https://doi.org/10.1016/j.earscirev.2021.103503</w:t>
        </w:r>
      </w:hyperlink>
      <w:r>
        <w:t>, 2021.</w:t>
      </w:r>
    </w:p>
    <w:p w14:paraId="1DB06957" w14:textId="77777777" w:rsidR="00171CAA" w:rsidRDefault="00000000">
      <w:pPr>
        <w:pStyle w:val="Bibliography"/>
      </w:pPr>
      <w:bookmarkStart w:id="573" w:name="ref-Sloan1990"/>
      <w:bookmarkEnd w:id="572"/>
      <w:r>
        <w:t>Sloan, L. C. and Barron, E. J.: " equable" climates during earth history?, Geology, 18, 489–492, 1990.</w:t>
      </w:r>
    </w:p>
    <w:p w14:paraId="13C5F75D" w14:textId="77777777" w:rsidR="00171CAA" w:rsidRDefault="00000000">
      <w:pPr>
        <w:pStyle w:val="Bibliography"/>
      </w:pPr>
      <w:bookmarkStart w:id="574" w:name="ref-song2019"/>
      <w:bookmarkEnd w:id="573"/>
      <w:r>
        <w:lastRenderedPageBreak/>
        <w:t xml:space="preserve">Song, H., Wignall, P. B., Song, H., Dai, X., and Chu, D.: Seawater Temperature and Dissolved Oxygen over the Past 500 Million Years, Journal of Earth Science, 30, 236–243, </w:t>
      </w:r>
      <w:hyperlink r:id="rId30">
        <w:r>
          <w:rPr>
            <w:rStyle w:val="Hyperlink"/>
          </w:rPr>
          <w:t>https://doi.org/10.1007/s12583-018-1002-2</w:t>
        </w:r>
      </w:hyperlink>
      <w:r>
        <w:t>, 2019.</w:t>
      </w:r>
    </w:p>
    <w:p w14:paraId="2CAF7813" w14:textId="77777777" w:rsidR="00171CAA" w:rsidRDefault="00000000">
      <w:pPr>
        <w:pStyle w:val="Bibliography"/>
      </w:pPr>
      <w:bookmarkStart w:id="575" w:name="ref-Suan2017"/>
      <w:bookmarkEnd w:id="574"/>
      <w:r>
        <w:t xml:space="preserve">Suan, G., Popescu, S.-M., Suc, J.-P., Schnyder, J., Fauquette, S., Baudin, F., Yoon, D., Piepjohn, K., Sobolev, N. N., and Labrousse, L.: Subtropical climate conditions and mangrove growth in Arctic Siberia during the early Eocene, Geology, 45, 539–542, </w:t>
      </w:r>
      <w:hyperlink r:id="rId31">
        <w:r>
          <w:rPr>
            <w:rStyle w:val="Hyperlink"/>
          </w:rPr>
          <w:t>https://doi.org/10.1130/G38547.1</w:t>
        </w:r>
      </w:hyperlink>
      <w:r>
        <w:t>, 2017.</w:t>
      </w:r>
    </w:p>
    <w:p w14:paraId="629E4575" w14:textId="77777777" w:rsidR="00171CAA" w:rsidRDefault="00000000">
      <w:pPr>
        <w:pStyle w:val="Bibliography"/>
      </w:pPr>
      <w:bookmarkStart w:id="576" w:name="ref-Taylor2004"/>
      <w:bookmarkEnd w:id="575"/>
      <w:r>
        <w:t xml:space="preserve">Taylor, S. P., Haywood, A. M., Valdes, P. J., and Sellwood, B. W.: An evaluation of two spatial interpolation techniques in global sea-surface temperature reconstructions: Last Glacial Maximum and Pliocene case studies, Quaternary Science Reviews, 23, 1041–1051, </w:t>
      </w:r>
      <w:hyperlink r:id="rId32">
        <w:r>
          <w:rPr>
            <w:rStyle w:val="Hyperlink"/>
          </w:rPr>
          <w:t>https://doi.org/10.1016/j.quascirev.2003.12.003</w:t>
        </w:r>
      </w:hyperlink>
      <w:r>
        <w:t>, 2004.</w:t>
      </w:r>
    </w:p>
    <w:p w14:paraId="6CDB85CF" w14:textId="77777777" w:rsidR="00171CAA" w:rsidRDefault="00000000">
      <w:pPr>
        <w:pStyle w:val="Bibliography"/>
      </w:pPr>
      <w:bookmarkStart w:id="577" w:name="ref-Tierney2017"/>
      <w:bookmarkEnd w:id="576"/>
      <w:r>
        <w:t>Tierney, J. E., Sinninghe Damsté, J. S., Pancost, R. D., Sluijs, A., and Zachos, J. C.: Eocene temperature gradients, Nature Geoscience, 10, 538–539, 2017.</w:t>
      </w:r>
    </w:p>
    <w:p w14:paraId="3CA958BA" w14:textId="77777777" w:rsidR="00171CAA" w:rsidRDefault="00000000">
      <w:pPr>
        <w:pStyle w:val="Bibliography"/>
      </w:pPr>
      <w:bookmarkStart w:id="578" w:name="ref-Tierney2020"/>
      <w:bookmarkEnd w:id="577"/>
      <w:r>
        <w:t>Tierney, J. E., Poulsen, C. J., Montañez, I. P., Bhattacharya, T., Feng, R., Ford, H. L., Hönisch, B., Inglis, G. N., Petersen, S. V., Sagoo, N., et al.: Past climates inform our future, Science, 370, eaay3701, 2020.</w:t>
      </w:r>
    </w:p>
    <w:p w14:paraId="47BD9B3B" w14:textId="77777777" w:rsidR="00171CAA" w:rsidRDefault="00000000">
      <w:pPr>
        <w:pStyle w:val="Bibliography"/>
      </w:pPr>
      <w:bookmarkStart w:id="579" w:name="ref-Veizer2015"/>
      <w:bookmarkEnd w:id="578"/>
      <w:r>
        <w:t xml:space="preserve">Veizer, J. and Prokoph, A.: Temperatures and oxygen isotopic composition of Phanerozoic oceans, Earth-Science Reviews, 146, 92–104, </w:t>
      </w:r>
      <w:hyperlink r:id="rId33">
        <w:r>
          <w:rPr>
            <w:rStyle w:val="Hyperlink"/>
          </w:rPr>
          <w:t>https://doi.org/10.1016/j.earscirev.2015.03.008</w:t>
        </w:r>
      </w:hyperlink>
      <w:r>
        <w:t>, 2015.</w:t>
      </w:r>
    </w:p>
    <w:p w14:paraId="4FF90119" w14:textId="77777777" w:rsidR="00171CAA" w:rsidRDefault="00000000">
      <w:pPr>
        <w:pStyle w:val="Bibliography"/>
      </w:pPr>
      <w:bookmarkStart w:id="580" w:name="ref-Vickers2021"/>
      <w:bookmarkEnd w:id="579"/>
      <w:r>
        <w:t>Vickers, M. L., Bernasconi, S. M., Ullmann, C. V., Lode, S., Looser, N., Morales, L. G., Price, G. D., Wilby, P. R., Hougård, I. W., Hesselbo, S. P., et al.: Marine temperatures underestimated for past greenhouse climate, Scientific reports, 11, 1–9, 2021.</w:t>
      </w:r>
    </w:p>
    <w:p w14:paraId="1EABEDAE" w14:textId="77777777" w:rsidR="00171CAA" w:rsidRDefault="00000000">
      <w:pPr>
        <w:pStyle w:val="Bibliography"/>
        <w:rPr>
          <w:ins w:id="581" w:author="Author" w:date="2023-09-23T14:34:00Z"/>
        </w:rPr>
      </w:pPr>
      <w:bookmarkStart w:id="582" w:name="ref-Weitzel2019"/>
      <w:bookmarkEnd w:id="580"/>
      <w:ins w:id="583" w:author="Author" w:date="2023-09-23T14:34:00Z">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ins>
    </w:p>
    <w:p w14:paraId="44C9FEA2" w14:textId="77777777" w:rsidR="00171CAA" w:rsidRDefault="00000000">
      <w:pPr>
        <w:pStyle w:val="Bibliography"/>
      </w:pPr>
      <w:bookmarkStart w:id="584" w:name="ref-Westerhold2018"/>
      <w:bookmarkEnd w:id="582"/>
      <w:r>
        <w:t>Westerhold, T., Röhl, U., Donner, B., and Zachos, J. C.: Global extent of early eocene hyperthermal events: A new pacific benthic foraminiferal isotope record from shatsky rise (ODP site 1209), Paleoceanography and Paleoclimatology, 33, 626–642, 2018.</w:t>
      </w:r>
    </w:p>
    <w:p w14:paraId="143A5F33" w14:textId="77777777" w:rsidR="00171CAA" w:rsidRDefault="00000000">
      <w:pPr>
        <w:pStyle w:val="Bibliography"/>
      </w:pPr>
      <w:bookmarkStart w:id="585" w:name="ref-yamano2001"/>
      <w:bookmarkEnd w:id="584"/>
      <w:r>
        <w:t>Yamano, H., Hori, K., Yamauchi, M., Yamagawa, O., and Ohmura, A.: Highest-latitude coral reef at iki island, japan, Coral Reefs, 20, 9–12, 2001.</w:t>
      </w:r>
    </w:p>
    <w:p w14:paraId="1E62F2E8" w14:textId="77777777" w:rsidR="00171CAA" w:rsidRDefault="00000000">
      <w:pPr>
        <w:pStyle w:val="Bibliography"/>
        <w:rPr>
          <w:ins w:id="586" w:author="Author" w:date="2023-09-23T14:34:00Z"/>
        </w:rPr>
      </w:pPr>
      <w:bookmarkStart w:id="587" w:name="ref-Yang2022"/>
      <w:bookmarkEnd w:id="585"/>
      <w:ins w:id="588" w:author="Author" w:date="2023-09-23T14:34:00Z">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ins>
    </w:p>
    <w:p w14:paraId="550D7DC7" w14:textId="77777777" w:rsidR="00171CAA" w:rsidRDefault="00000000">
      <w:pPr>
        <w:pStyle w:val="Bibliography"/>
      </w:pPr>
      <w:bookmarkStart w:id="589" w:name="ref-Zamagni2012"/>
      <w:bookmarkEnd w:id="587"/>
      <w:r>
        <w:t>Zamagni, J., Mutti, M., and Košir, A.: The evolution of mid paleocene-early eocene coral communities: How to survive during rapid global warming, Palaeogeography, palaeoclimatology, palaeoecology, 317, 48–65, 2012.</w:t>
      </w:r>
    </w:p>
    <w:p w14:paraId="019F30C9" w14:textId="77777777" w:rsidR="00171CAA" w:rsidRDefault="00000000">
      <w:pPr>
        <w:pStyle w:val="Bibliography"/>
      </w:pPr>
      <w:bookmarkStart w:id="590" w:name="ref-Zhang2019"/>
      <w:bookmarkEnd w:id="589"/>
      <w:r>
        <w:t xml:space="preserve">Zhang, L., Hay, W. W., Wang, C., and Gu, X.: The evolution of latitudinal temperature gradients from the latest Cretaceous through the Present, Earth-Science Reviews, 189, 147–158, </w:t>
      </w:r>
      <w:hyperlink r:id="rId34">
        <w:r>
          <w:rPr>
            <w:rStyle w:val="Hyperlink"/>
          </w:rPr>
          <w:t>https://doi.org/10.1016/j.earscirev.2019.01.025</w:t>
        </w:r>
      </w:hyperlink>
      <w:r>
        <w:t>, 2019.</w:t>
      </w:r>
    </w:p>
    <w:p w14:paraId="531F3B4D" w14:textId="77777777" w:rsidR="00171CAA" w:rsidRDefault="00000000">
      <w:pPr>
        <w:pStyle w:val="Bibliography"/>
      </w:pPr>
      <w:bookmarkStart w:id="591" w:name="ref-Zhu2019"/>
      <w:bookmarkEnd w:id="590"/>
      <w:r>
        <w:t>Zhu, J., Poulsen, C. J., and Tierney, J. E.: Simulation of eocene extreme warmth and high climate sensitivity through cloud feedbacks, Science advances, 5, eaax1874, 2019.</w:t>
      </w:r>
    </w:p>
    <w:p w14:paraId="7032E039" w14:textId="77777777" w:rsidR="00171CAA" w:rsidRDefault="00000000">
      <w:pPr>
        <w:pStyle w:val="Bibliography"/>
      </w:pPr>
      <w:bookmarkStart w:id="592" w:name="ref-ziegler1984"/>
      <w:bookmarkEnd w:id="591"/>
      <w:r>
        <w:t>Ziegler, A., Hulver, M., Lottes, A., and Schmachtenberg, W.: Uniformitarianism and palaeoclimates: Inferences from the distribution of carbonate rocks, Geological journal. Special issue, 3–25, 1984.</w:t>
      </w:r>
      <w:bookmarkEnd w:id="504"/>
      <w:bookmarkEnd w:id="506"/>
      <w:bookmarkEnd w:id="592"/>
    </w:p>
    <w:sectPr w:rsidR="00171CAA" w:rsidSect="00B138AE">
      <w:headerReference w:type="default" r:id="rId35"/>
      <w:footerReference w:type="default" r:id="rId3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E0839" w14:textId="77777777" w:rsidR="00841D2E" w:rsidRDefault="00841D2E">
      <w:pPr>
        <w:spacing w:after="0"/>
      </w:pPr>
      <w:r>
        <w:separator/>
      </w:r>
    </w:p>
  </w:endnote>
  <w:endnote w:type="continuationSeparator" w:id="0">
    <w:p w14:paraId="201A763A" w14:textId="77777777" w:rsidR="00841D2E" w:rsidRDefault="00841D2E">
      <w:pPr>
        <w:spacing w:after="0"/>
      </w:pPr>
      <w:r>
        <w:continuationSeparator/>
      </w:r>
    </w:p>
  </w:endnote>
  <w:endnote w:type="continuationNotice" w:id="1">
    <w:p w14:paraId="66BDA55E" w14:textId="77777777" w:rsidR="00841D2E" w:rsidRDefault="00841D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000000" w:rsidRDefault="00000000" w:rsidP="00E867B8">
        <w:pPr>
          <w:pStyle w:val="FootnoteText"/>
        </w:pPr>
        <w:ins w:id="593" w:author="Author" w:date="2023-09-23T14:34:00Z">
          <w:r>
            <w:fldChar w:fldCharType="begin"/>
          </w:r>
          <w:r>
            <w:instrText xml:space="preserve"> PAGE   \* MERGEFORMAT </w:instrText>
          </w:r>
          <w:r>
            <w:fldChar w:fldCharType="separate"/>
          </w:r>
          <w:r>
            <w:rPr>
              <w:noProof/>
            </w:rPr>
            <w:t>2</w:t>
          </w:r>
          <w:r>
            <w:rPr>
              <w:noProof/>
            </w:rPr>
            <w:fldChar w:fldCharType="end"/>
          </w:r>
        </w:ins>
      </w:p>
    </w:sdtContent>
  </w:sdt>
  <w:p w14:paraId="6756D4AE"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C4C30" w14:textId="77777777" w:rsidR="00841D2E" w:rsidRDefault="00841D2E">
      <w:r>
        <w:separator/>
      </w:r>
    </w:p>
  </w:footnote>
  <w:footnote w:type="continuationSeparator" w:id="0">
    <w:p w14:paraId="187412E8" w14:textId="77777777" w:rsidR="00841D2E" w:rsidRDefault="00841D2E">
      <w:r>
        <w:continuationSeparator/>
      </w:r>
    </w:p>
  </w:footnote>
  <w:footnote w:type="continuationNotice" w:id="1">
    <w:p w14:paraId="58D1C8E8" w14:textId="77777777" w:rsidR="00841D2E" w:rsidRDefault="00841D2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201FE"/>
    <w:rsid w:val="00041BDB"/>
    <w:rsid w:val="00056228"/>
    <w:rsid w:val="000A1131"/>
    <w:rsid w:val="00171CAA"/>
    <w:rsid w:val="00263375"/>
    <w:rsid w:val="003B0C44"/>
    <w:rsid w:val="0046227E"/>
    <w:rsid w:val="00482DE6"/>
    <w:rsid w:val="0061213F"/>
    <w:rsid w:val="007C4822"/>
    <w:rsid w:val="00841D2E"/>
    <w:rsid w:val="008C356E"/>
    <w:rsid w:val="00994813"/>
    <w:rsid w:val="00A07D2A"/>
    <w:rsid w:val="00AD0A13"/>
    <w:rsid w:val="00BC1E8A"/>
    <w:rsid w:val="00C94D09"/>
    <w:rsid w:val="00CA406A"/>
    <w:rsid w:val="00D647E0"/>
    <w:rsid w:val="00F34934"/>
    <w:rsid w:val="00F814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Change w:id="0" w:author="Author" w:date="2023-09-23T14:34:00Z">
        <w:pPr/>
      </w:pPrChange>
    </w:pPr>
    <w:rPr>
      <w:color w:val="000000" w:themeColor="text1"/>
      <w:rPrChange w:id="0" w:author="Author" w:date="2023-09-23T14:34:00Z">
        <w:rPr>
          <w:rFonts w:eastAsiaTheme="minorHAnsi" w:cstheme="minorBidi"/>
          <w:sz w:val="16"/>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73/pnas.1809600115" TargetMode="External"/><Relationship Id="rId26" Type="http://schemas.openxmlformats.org/officeDocument/2006/relationships/hyperlink" Target="https://doi.org/10.1111/jbi.14238" TargetMode="External"/><Relationship Id="rId21" Type="http://schemas.openxmlformats.org/officeDocument/2006/relationships/hyperlink" Target="https://doi.org/10.5194/cp-16-1953-2020" TargetMode="External"/><Relationship Id="rId34" Type="http://schemas.openxmlformats.org/officeDocument/2006/relationships/hyperlink" Target="https://doi.org/10.1016/j.earscirev.2019.01.02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38/nature08399" TargetMode="External"/><Relationship Id="rId25" Type="http://schemas.openxmlformats.org/officeDocument/2006/relationships/hyperlink" Target="https://doi.org/10.1130/G32054.1" TargetMode="External"/><Relationship Id="rId33" Type="http://schemas.openxmlformats.org/officeDocument/2006/relationships/hyperlink" Target="https://doi.org/10.1016/j.earscirev.2015.03.008"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zenodo.org/record/7995969" TargetMode="External"/><Relationship Id="rId20" Type="http://schemas.openxmlformats.org/officeDocument/2006/relationships/hyperlink" Target="https://doi.org/10.1130/0091-7613(1995)023%3c1044:ECCALT%3e2.3.CO;2" TargetMode="External"/><Relationship Id="rId29" Type="http://schemas.openxmlformats.org/officeDocument/2006/relationships/hyperlink" Target="https://doi.org/10.1016/j.earscirev.2021.10350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29/2020GL089044" TargetMode="External"/><Relationship Id="rId32" Type="http://schemas.openxmlformats.org/officeDocument/2006/relationships/hyperlink" Target="https://doi.org/10.1016/j.quascirev.2003.12.00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KEichenseer/PalaeoClimateGradient" TargetMode="External"/><Relationship Id="rId23" Type="http://schemas.openxmlformats.org/officeDocument/2006/relationships/hyperlink" Target="https://doi.org/10.31223/X5Z94Q" TargetMode="External"/><Relationship Id="rId28" Type="http://schemas.openxmlformats.org/officeDocument/2006/relationships/hyperlink" Target="https://doi.org/10.1007/s00468-012-0760-1"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doi.org/10.1016/j.envsoft.2021.105002" TargetMode="External"/><Relationship Id="rId31" Type="http://schemas.openxmlformats.org/officeDocument/2006/relationships/hyperlink" Target="https://doi.org/10.1130/G3854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130/G49132.1" TargetMode="External"/><Relationship Id="rId27" Type="http://schemas.openxmlformats.org/officeDocument/2006/relationships/hyperlink" Target="https://doi.org/10.1038/nature11300" TargetMode="External"/><Relationship Id="rId30" Type="http://schemas.openxmlformats.org/officeDocument/2006/relationships/hyperlink" Target="https://doi.org/10.1007/s12583-018-1002-2"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1345</TotalTime>
  <Pages>24</Pages>
  <Words>10099</Words>
  <Characters>57568</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Bayesian multi-proxy reconstruction of early Eocene latitudinal temperature gradients</vt:lpstr>
    </vt:vector>
  </TitlesOfParts>
  <Company/>
  <LinksUpToDate>false</LinksUpToDate>
  <CharactersWithSpaces>67532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19</cp:revision>
  <dcterms:created xsi:type="dcterms:W3CDTF">2023-09-23T11:43:00Z</dcterms:created>
  <dcterms:modified xsi:type="dcterms:W3CDTF">2023-09-24T11:47:00Z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